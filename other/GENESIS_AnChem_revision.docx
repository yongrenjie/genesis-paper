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2813" w14:textId="0133CD30" w:rsidR="00D924F3" w:rsidRPr="00DD1EEC" w:rsidRDefault="00D837D5" w:rsidP="000E02F5">
      <w:pPr>
        <w:pStyle w:val="BATitle"/>
      </w:pPr>
      <w:r>
        <w:t>Modular</w:t>
      </w:r>
      <w:r w:rsidR="007D1155">
        <w:t xml:space="preserve"> Pulse Program Generation for </w:t>
      </w:r>
      <w:r w:rsidR="007D6B20">
        <w:t xml:space="preserve">NMR </w:t>
      </w:r>
      <w:r w:rsidR="007D1155">
        <w:t>Supersequences</w:t>
      </w:r>
    </w:p>
    <w:p w14:paraId="408F1CB2" w14:textId="79151CAF" w:rsidR="00D924F3" w:rsidRPr="00DD1EEC" w:rsidRDefault="007D1155" w:rsidP="00D924F3">
      <w:pPr>
        <w:pStyle w:val="BBAuthorName"/>
      </w:pPr>
      <w:r>
        <w:t>Jonathan R. J. Yong,</w:t>
      </w:r>
      <w:r w:rsidRPr="007D1155">
        <w:rPr>
          <w:vertAlign w:val="superscript"/>
        </w:rPr>
        <w:t>1</w:t>
      </w:r>
      <w:r>
        <w:t xml:space="preserve"> </w:t>
      </w:r>
      <w:proofErr w:type="spellStart"/>
      <w:r>
        <w:t>Ēriks</w:t>
      </w:r>
      <w:proofErr w:type="spellEnd"/>
      <w:r>
        <w:t xml:space="preserve"> Kupče,</w:t>
      </w:r>
      <w:r w:rsidRPr="007D1155">
        <w:rPr>
          <w:vertAlign w:val="superscript"/>
        </w:rPr>
        <w:t>2</w:t>
      </w:r>
      <w:r>
        <w:t xml:space="preserve"> Tim D. W. Claridge</w:t>
      </w:r>
      <w:proofErr w:type="gramStart"/>
      <w:r w:rsidRPr="007D1155">
        <w:rPr>
          <w:vertAlign w:val="superscript"/>
        </w:rPr>
        <w:t>1</w:t>
      </w:r>
      <w:r>
        <w:rPr>
          <w:vertAlign w:val="superscript"/>
        </w:rPr>
        <w:t>,*</w:t>
      </w:r>
      <w:proofErr w:type="gramEnd"/>
    </w:p>
    <w:p w14:paraId="511A9822" w14:textId="4193190F" w:rsidR="007D1155" w:rsidRDefault="0073314C" w:rsidP="00CC7690">
      <w:pPr>
        <w:pStyle w:val="BCAuthorAddress"/>
      </w:pPr>
      <w:r w:rsidRPr="0073314C">
        <w:rPr>
          <w:vertAlign w:val="superscript"/>
        </w:rPr>
        <w:t>1</w:t>
      </w:r>
      <w:r w:rsidR="007D1155">
        <w:t xml:space="preserve"> Chemistry Research Laboratory, Department of Chemistry, University of Oxford, Mansfield Road, Oxford, OX1 3TA, United Kingdom</w:t>
      </w:r>
    </w:p>
    <w:p w14:paraId="121E13E7" w14:textId="69A82547" w:rsidR="005C236A" w:rsidRPr="007D1155" w:rsidRDefault="0073314C" w:rsidP="00CC7690">
      <w:pPr>
        <w:pStyle w:val="BCAuthorAddress"/>
        <w:rPr>
          <w:rStyle w:val="BDAbstractTitleChar"/>
          <w:b w:val="0"/>
          <w:kern w:val="22"/>
          <w:sz w:val="20"/>
        </w:rPr>
      </w:pPr>
      <w:r w:rsidRPr="0073314C">
        <w:rPr>
          <w:vertAlign w:val="superscript"/>
        </w:rPr>
        <w:t>2</w:t>
      </w:r>
      <w:r w:rsidR="007D1155">
        <w:t xml:space="preserve"> </w:t>
      </w:r>
      <w:r w:rsidR="007D1155" w:rsidRPr="007D1155">
        <w:t>Bruker UK Ltd, R&amp;D, Coventry CV4 9GH, United Kingdom</w:t>
      </w:r>
    </w:p>
    <w:p w14:paraId="26EE3001" w14:textId="01DD1CF0" w:rsidR="00D924F3" w:rsidRDefault="00E71831" w:rsidP="00922E1D">
      <w:pPr>
        <w:pStyle w:val="BDAbstract"/>
        <w:sectPr w:rsidR="00D924F3" w:rsidSect="00D924F3">
          <w:footerReference w:type="even" r:id="rId11"/>
          <w:footerReference w:type="default" r:id="rId12"/>
          <w:type w:val="continuous"/>
          <w:pgSz w:w="12240" w:h="15840"/>
          <w:pgMar w:top="720" w:right="1094" w:bottom="720" w:left="1094" w:header="720" w:footer="720" w:gutter="0"/>
          <w:cols w:space="461"/>
        </w:sectPr>
      </w:pPr>
      <w:r w:rsidRPr="006532A9">
        <w:rPr>
          <w:rStyle w:val="BDAbstractTitleChar"/>
        </w:rPr>
        <w:t>ABSTRACT:</w:t>
      </w:r>
      <w:r w:rsidRPr="00BE533F">
        <w:t xml:space="preserve"> </w:t>
      </w:r>
      <w:r w:rsidR="008F0DE7">
        <w:t xml:space="preserve">NMR </w:t>
      </w:r>
      <w:r w:rsidR="007D1155">
        <w:t xml:space="preserve">supersequences allow multiple 2D NMR datasets to be acquired in greatly reduced experiment durations through </w:t>
      </w:r>
      <w:r w:rsidR="008F0DE7">
        <w:t>tailored detection of NMR responses within concatenated modules</w:t>
      </w:r>
      <w:r w:rsidR="007D1155">
        <w:t xml:space="preserve">. In NOAH </w:t>
      </w:r>
      <w:r w:rsidR="008F0DE7">
        <w:t xml:space="preserve">(NMR by Ordered Acquisition using </w:t>
      </w:r>
      <w:r w:rsidR="008F0DE7" w:rsidRPr="007D1155">
        <w:rPr>
          <w:vertAlign w:val="superscript"/>
        </w:rPr>
        <w:t>1</w:t>
      </w:r>
      <w:r w:rsidR="008F0DE7">
        <w:t xml:space="preserve">H detection) </w:t>
      </w:r>
      <w:r w:rsidR="007D1155">
        <w:t xml:space="preserve">experiments, up to five modules can be combined (or </w:t>
      </w:r>
      <w:r w:rsidR="0022631C">
        <w:t xml:space="preserve">even </w:t>
      </w:r>
      <w:r w:rsidR="007D1155">
        <w:t>more when parallel modules are employed),</w:t>
      </w:r>
      <w:r w:rsidR="0022631C">
        <w:t xml:space="preserve"> </w:t>
      </w:r>
      <w:r w:rsidR="000E601C">
        <w:t xml:space="preserve">which </w:t>
      </w:r>
      <w:r w:rsidR="0022631C">
        <w:t>in theory lead</w:t>
      </w:r>
      <w:r w:rsidR="000E601C">
        <w:t>s</w:t>
      </w:r>
      <w:r w:rsidR="0022631C">
        <w:t xml:space="preserve"> to</w:t>
      </w:r>
      <w:r w:rsidR="000E601C">
        <w:t xml:space="preserve"> thousands </w:t>
      </w:r>
      <w:r w:rsidR="007D1155">
        <w:t xml:space="preserve">of plausible supersequences. </w:t>
      </w:r>
      <w:r w:rsidR="0022631C">
        <w:t>However, constructing a pulse program</w:t>
      </w:r>
      <w:r w:rsidR="000E601C">
        <w:t xml:space="preserve"> for a supersequence</w:t>
      </w:r>
      <w:r w:rsidR="0057125F">
        <w:t xml:space="preserve"> </w:t>
      </w:r>
      <w:r w:rsidR="0022631C">
        <w:t>is highly time-consuming, requires specialized knowledge, and is error-prone due to their complexity</w:t>
      </w:r>
      <w:r w:rsidR="0057125F">
        <w:t>;</w:t>
      </w:r>
      <w:r w:rsidR="0022631C">
        <w:t xml:space="preserve"> </w:t>
      </w:r>
      <w:r w:rsidR="0057125F">
        <w:t>this</w:t>
      </w:r>
      <w:r w:rsidR="000E02F5">
        <w:t xml:space="preserve"> has </w:t>
      </w:r>
      <w:r w:rsidR="0022631C">
        <w:t>prevent</w:t>
      </w:r>
      <w:r w:rsidR="000E02F5">
        <w:t>ed</w:t>
      </w:r>
      <w:r w:rsidR="0022631C">
        <w:t xml:space="preserve"> the </w:t>
      </w:r>
      <w:r w:rsidR="000E02F5">
        <w:t xml:space="preserve">true </w:t>
      </w:r>
      <w:r w:rsidR="0022631C">
        <w:t xml:space="preserve">potential of </w:t>
      </w:r>
      <w:r w:rsidR="000E601C">
        <w:t xml:space="preserve">the </w:t>
      </w:r>
      <w:r w:rsidR="0022631C">
        <w:t xml:space="preserve">NOAH </w:t>
      </w:r>
      <w:r w:rsidR="000E601C">
        <w:t xml:space="preserve">concept </w:t>
      </w:r>
      <w:r w:rsidR="0022631C">
        <w:t>from being fully realized.</w:t>
      </w:r>
      <w:r w:rsidR="007D1155">
        <w:t xml:space="preserve"> We introduce here an online tool named GENESIS (</w:t>
      </w:r>
      <w:proofErr w:type="spellStart"/>
      <w:r w:rsidR="007D1155">
        <w:t>GENEration</w:t>
      </w:r>
      <w:proofErr w:type="spellEnd"/>
      <w:r w:rsidR="007D1155">
        <w:t xml:space="preserve"> of Supersequences </w:t>
      </w:r>
      <w:proofErr w:type="gramStart"/>
      <w:r w:rsidR="001D086B">
        <w:t>I</w:t>
      </w:r>
      <w:r w:rsidR="007D1155">
        <w:t>n</w:t>
      </w:r>
      <w:proofErr w:type="gramEnd"/>
      <w:r w:rsidR="007D1155">
        <w:t xml:space="preserve"> Silico), available via </w:t>
      </w:r>
      <w:hyperlink r:id="rId13" w:history="1">
        <w:r w:rsidR="007D1155" w:rsidRPr="007D1155">
          <w:rPr>
            <w:rStyle w:val="Hyperlink"/>
          </w:rPr>
          <w:t>https://nmr-genesis.co.uk</w:t>
        </w:r>
      </w:hyperlink>
      <w:r w:rsidR="007D1155">
        <w:t xml:space="preserve">, which systematically generates </w:t>
      </w:r>
      <w:r w:rsidR="008A3964">
        <w:t xml:space="preserve">pulse programs for </w:t>
      </w:r>
      <w:r w:rsidR="007D1155">
        <w:t>arbitrary NOAH supersequences compatible with Bruker spectrometers. Th</w:t>
      </w:r>
      <w:r w:rsidR="000D10AA">
        <w:t>e GENESIS website</w:t>
      </w:r>
      <w:r w:rsidR="007D1155">
        <w:t xml:space="preserve"> </w:t>
      </w:r>
      <w:r w:rsidR="0022631C">
        <w:t xml:space="preserve">provides a </w:t>
      </w:r>
      <w:r w:rsidR="00307929">
        <w:t xml:space="preserve">unified “one-stop” </w:t>
      </w:r>
      <w:r w:rsidR="0022631C">
        <w:t xml:space="preserve">interface </w:t>
      </w:r>
      <w:r w:rsidR="0057125F">
        <w:t xml:space="preserve">where </w:t>
      </w:r>
      <w:r w:rsidR="0022631C">
        <w:t>users</w:t>
      </w:r>
      <w:r w:rsidR="0057125F">
        <w:t xml:space="preserve"> may </w:t>
      </w:r>
      <w:r w:rsidR="00307929">
        <w:t>obtain</w:t>
      </w:r>
      <w:r w:rsidR="007D1155">
        <w:t xml:space="preserve"> customized supersequences for specific applications</w:t>
      </w:r>
      <w:r w:rsidR="0022631C">
        <w:t xml:space="preserve">, </w:t>
      </w:r>
      <w:r w:rsidR="008A3964">
        <w:t xml:space="preserve">together with </w:t>
      </w:r>
      <w:r w:rsidR="0057125F">
        <w:t xml:space="preserve">all associated </w:t>
      </w:r>
      <w:r w:rsidR="0022631C">
        <w:t>acquisition and processing scripts</w:t>
      </w:r>
      <w:r w:rsidR="008A3964">
        <w:t xml:space="preserve">, as well as </w:t>
      </w:r>
      <w:r w:rsidR="00307929">
        <w:t>detailed instructions</w:t>
      </w:r>
      <w:r w:rsidR="008A3964">
        <w:t xml:space="preserve"> for running NOAH experiments</w:t>
      </w:r>
      <w:r w:rsidR="0057125F">
        <w:t>.</w:t>
      </w:r>
      <w:r w:rsidR="007D1155">
        <w:t xml:space="preserve"> </w:t>
      </w:r>
      <w:r w:rsidR="000D10AA">
        <w:t>Furthermore, it enables</w:t>
      </w:r>
      <w:r w:rsidR="007D1155">
        <w:t xml:space="preserve"> </w:t>
      </w:r>
      <w:r w:rsidR="0057125F">
        <w:t xml:space="preserve">the rapid dissemination of </w:t>
      </w:r>
      <w:r w:rsidR="007D1155">
        <w:t xml:space="preserve">new </w:t>
      </w:r>
      <w:r w:rsidR="0057125F">
        <w:t xml:space="preserve">developments in </w:t>
      </w:r>
      <w:r w:rsidR="007D1155">
        <w:t xml:space="preserve">NOAH </w:t>
      </w:r>
      <w:r w:rsidR="0057125F">
        <w:t>sequences, such as new modules or</w:t>
      </w:r>
      <w:r w:rsidR="007D1155">
        <w:t xml:space="preserve"> improvements to existing modules</w:t>
      </w:r>
      <w:r w:rsidR="00C56988">
        <w:t>.</w:t>
      </w:r>
      <w:r w:rsidR="0057125F">
        <w:t xml:space="preserve"> </w:t>
      </w:r>
      <w:r w:rsidR="00C56988">
        <w:t>H</w:t>
      </w:r>
      <w:r w:rsidR="0057125F">
        <w:t>ere we present several such enhancements, including</w:t>
      </w:r>
      <w:r w:rsidR="00821C76">
        <w:t xml:space="preserve"> options for solvent suppression,</w:t>
      </w:r>
      <w:r w:rsidR="0057125F">
        <w:t xml:space="preserve"> new modules based on pure shift NMR,</w:t>
      </w:r>
      <w:r w:rsidR="00307929">
        <w:t xml:space="preserve"> and improved</w:t>
      </w:r>
      <w:r w:rsidR="0057125F">
        <w:t xml:space="preserve"> </w:t>
      </w:r>
      <w:r w:rsidR="00D47683">
        <w:t>artifact</w:t>
      </w:r>
      <w:r w:rsidR="0057125F">
        <w:t xml:space="preserve"> reduction in HMBC and HMQC modules.</w:t>
      </w:r>
    </w:p>
    <w:p w14:paraId="77502FA4" w14:textId="633E7AFE" w:rsidR="008528F3" w:rsidRPr="008528F3" w:rsidRDefault="006943AD" w:rsidP="007173F1">
      <w:pPr>
        <w:pStyle w:val="TAMainText"/>
      </w:pPr>
      <w:r>
        <w:t>NMR spectroscopy</w:t>
      </w:r>
      <w:r w:rsidR="00C56988">
        <w:t xml:space="preserve"> is one of the most important analytical techniques for the characterization of </w:t>
      </w:r>
      <w:r w:rsidR="006C665C">
        <w:t>molecular structures</w:t>
      </w:r>
      <w:r w:rsidR="00C56988">
        <w:t xml:space="preserve">. </w:t>
      </w:r>
      <w:proofErr w:type="gramStart"/>
      <w:r w:rsidR="00C56988">
        <w:t xml:space="preserve">In particular, </w:t>
      </w:r>
      <w:r w:rsidR="007D1155" w:rsidRPr="007D1155">
        <w:rPr>
          <w:i/>
          <w:iCs/>
        </w:rPr>
        <w:t>n</w:t>
      </w:r>
      <w:r w:rsidR="007D1155" w:rsidRPr="007D1155">
        <w:t>‐dimensional</w:t>
      </w:r>
      <w:proofErr w:type="gramEnd"/>
      <w:r w:rsidR="007D1155" w:rsidRPr="007D1155">
        <w:t xml:space="preserve"> </w:t>
      </w:r>
      <w:r w:rsidR="007D1155">
        <w:t>(</w:t>
      </w:r>
      <w:proofErr w:type="spellStart"/>
      <w:r w:rsidR="007D1155" w:rsidRPr="007D1155">
        <w:rPr>
          <w:i/>
          <w:iCs/>
        </w:rPr>
        <w:t>n</w:t>
      </w:r>
      <w:r w:rsidR="007D1155">
        <w:t>D</w:t>
      </w:r>
      <w:proofErr w:type="spellEnd"/>
      <w:r w:rsidR="007D1155" w:rsidRPr="007D1155">
        <w:t xml:space="preserve">) </w:t>
      </w:r>
      <w:r w:rsidR="00EE11A0">
        <w:t>NMR experiments</w:t>
      </w:r>
      <w:ins w:id="4" w:author="Jonathan Yong" w:date="2021-12-30T13:33:00Z">
        <w:r w:rsidR="00B847C0">
          <w:t xml:space="preserve"> (</w:t>
        </w:r>
        <w:r w:rsidR="00B847C0" w:rsidRPr="00B847C0">
          <w:rPr>
            <w:i/>
            <w:iCs/>
            <w:rPrChange w:id="5" w:author="Jonathan Yong" w:date="2021-12-30T13:33:00Z">
              <w:rPr/>
            </w:rPrChange>
          </w:rPr>
          <w:t>n</w:t>
        </w:r>
        <w:r w:rsidR="00B847C0">
          <w:t> ≥ 2)</w:t>
        </w:r>
      </w:ins>
      <w:r w:rsidR="006C665C">
        <w:t xml:space="preserve"> </w:t>
      </w:r>
      <w:r w:rsidR="00C56988">
        <w:t xml:space="preserve">provide </w:t>
      </w:r>
      <w:r w:rsidR="000D4469">
        <w:t>extensive</w:t>
      </w:r>
      <w:r w:rsidR="00C56988">
        <w:t xml:space="preserve"> information about through-bond and through-space connectivity</w:t>
      </w:r>
      <w:r w:rsidR="007D1155" w:rsidRPr="007D1155">
        <w:t xml:space="preserve">. </w:t>
      </w:r>
      <w:r w:rsidR="00EE11A0">
        <w:t xml:space="preserve">However, such experiments require the incrementation of one or more indirect-dimension evolution periods, leading to long experiment times. The acceleration of </w:t>
      </w:r>
      <w:proofErr w:type="spellStart"/>
      <w:r w:rsidR="00EE11A0" w:rsidRPr="00EE11A0">
        <w:rPr>
          <w:i/>
          <w:iCs/>
        </w:rPr>
        <w:t>n</w:t>
      </w:r>
      <w:r w:rsidR="00EE11A0">
        <w:t>D</w:t>
      </w:r>
      <w:proofErr w:type="spellEnd"/>
      <w:r w:rsidR="00EE11A0">
        <w:t xml:space="preserve"> NMR has therefore emerged as a highly popular area of research: d</w:t>
      </w:r>
      <w:r w:rsidR="007D1155" w:rsidRPr="007D1155">
        <w:t>evelopments in this area include (but are not limited to) ultrafast NMR,</w:t>
      </w:r>
      <w:r w:rsidR="007D1155" w:rsidRPr="007D1155">
        <w:rPr>
          <w:vertAlign w:val="superscript"/>
        </w:rPr>
        <w:t>[1–</w:t>
      </w:r>
      <w:r w:rsidR="002F012D">
        <w:rPr>
          <w:vertAlign w:val="superscript"/>
        </w:rPr>
        <w:t>4</w:t>
      </w:r>
      <w:r w:rsidR="007D1155" w:rsidRPr="007D1155">
        <w:rPr>
          <w:vertAlign w:val="superscript"/>
        </w:rPr>
        <w:t>]</w:t>
      </w:r>
      <w:r w:rsidR="007D1155" w:rsidRPr="007D1155">
        <w:t xml:space="preserve"> non‐uniform sampling (NUS),</w:t>
      </w:r>
      <w:r w:rsidR="007D1155" w:rsidRPr="007D1155">
        <w:rPr>
          <w:vertAlign w:val="superscript"/>
        </w:rPr>
        <w:t>[</w:t>
      </w:r>
      <w:r w:rsidR="002F012D">
        <w:rPr>
          <w:vertAlign w:val="superscript"/>
        </w:rPr>
        <w:t>5</w:t>
      </w:r>
      <w:r w:rsidR="007D1155" w:rsidRPr="007D1155">
        <w:rPr>
          <w:vertAlign w:val="superscript"/>
        </w:rPr>
        <w:t>–</w:t>
      </w:r>
      <w:r w:rsidR="002F012D">
        <w:rPr>
          <w:vertAlign w:val="superscript"/>
        </w:rPr>
        <w:t>7</w:t>
      </w:r>
      <w:r w:rsidR="007D1155" w:rsidRPr="007D1155">
        <w:rPr>
          <w:vertAlign w:val="superscript"/>
        </w:rPr>
        <w:t>]</w:t>
      </w:r>
      <w:r w:rsidR="007D1155" w:rsidRPr="007D1155">
        <w:t xml:space="preserve"> multiple‐FID experiments,</w:t>
      </w:r>
      <w:r w:rsidR="007D1155" w:rsidRPr="007D1155">
        <w:rPr>
          <w:vertAlign w:val="superscript"/>
        </w:rPr>
        <w:t>[</w:t>
      </w:r>
      <w:r w:rsidR="002F012D">
        <w:rPr>
          <w:vertAlign w:val="superscript"/>
        </w:rPr>
        <w:t>4,8</w:t>
      </w:r>
      <w:r w:rsidR="007D1155" w:rsidRPr="007D1155">
        <w:rPr>
          <w:vertAlign w:val="superscript"/>
        </w:rPr>
        <w:t>–1</w:t>
      </w:r>
      <w:r w:rsidR="002F012D">
        <w:rPr>
          <w:vertAlign w:val="superscript"/>
        </w:rPr>
        <w:t>1</w:t>
      </w:r>
      <w:r w:rsidR="007D1155" w:rsidRPr="007D1155">
        <w:rPr>
          <w:vertAlign w:val="superscript"/>
        </w:rPr>
        <w:t>]</w:t>
      </w:r>
      <w:r w:rsidR="007D1155" w:rsidRPr="007D1155">
        <w:t xml:space="preserve"> and the shortening or elision of recovery delays.</w:t>
      </w:r>
      <w:r w:rsidR="007D1155" w:rsidRPr="007D1155">
        <w:rPr>
          <w:vertAlign w:val="superscript"/>
        </w:rPr>
        <w:t>[1</w:t>
      </w:r>
      <w:r w:rsidR="002F012D">
        <w:rPr>
          <w:vertAlign w:val="superscript"/>
        </w:rPr>
        <w:t>2</w:t>
      </w:r>
      <w:r w:rsidR="007D1155" w:rsidRPr="007D1155">
        <w:rPr>
          <w:vertAlign w:val="superscript"/>
        </w:rPr>
        <w:t>–1</w:t>
      </w:r>
      <w:r w:rsidR="002F012D">
        <w:rPr>
          <w:vertAlign w:val="superscript"/>
        </w:rPr>
        <w:t>5</w:t>
      </w:r>
      <w:r w:rsidR="007D1155" w:rsidRPr="007D1155">
        <w:rPr>
          <w:vertAlign w:val="superscript"/>
        </w:rPr>
        <w:t>]</w:t>
      </w:r>
      <w:r w:rsidR="007D1155" w:rsidRPr="007D1155">
        <w:t xml:space="preserve"> NOAH (NMR by Ordered Acquisition using </w:t>
      </w:r>
      <w:r w:rsidR="007D1155" w:rsidRPr="007D1155">
        <w:rPr>
          <w:vertAlign w:val="superscript"/>
        </w:rPr>
        <w:t>1</w:t>
      </w:r>
      <w:r w:rsidR="007D1155" w:rsidRPr="007D1155">
        <w:t>H</w:t>
      </w:r>
      <w:r w:rsidR="007D1155">
        <w:t xml:space="preserve"> </w:t>
      </w:r>
      <w:r w:rsidR="007D1155" w:rsidRPr="007D1155">
        <w:t>detection) experiments,</w:t>
      </w:r>
      <w:r w:rsidR="007D1155" w:rsidRPr="007D1155">
        <w:rPr>
          <w:vertAlign w:val="superscript"/>
        </w:rPr>
        <w:t>[</w:t>
      </w:r>
      <w:r w:rsidR="00D7134F">
        <w:rPr>
          <w:vertAlign w:val="superscript"/>
        </w:rPr>
        <w:t>4,</w:t>
      </w:r>
      <w:r w:rsidR="007D1155" w:rsidRPr="007D1155">
        <w:rPr>
          <w:vertAlign w:val="superscript"/>
        </w:rPr>
        <w:t>1</w:t>
      </w:r>
      <w:r w:rsidR="002F012D">
        <w:rPr>
          <w:vertAlign w:val="superscript"/>
        </w:rPr>
        <w:t>6</w:t>
      </w:r>
      <w:r w:rsidR="007D1155" w:rsidRPr="007D1155">
        <w:rPr>
          <w:vertAlign w:val="superscript"/>
        </w:rPr>
        <w:t>–24]</w:t>
      </w:r>
      <w:r w:rsidR="007D1155" w:rsidRPr="007D1155">
        <w:t xml:space="preserve"> which fall under the last two categories, consist of a series of multiple 2D experiments (“modules”), combined into one single “supersequence” which uses only one recovery delay for all modules. This provides </w:t>
      </w:r>
      <w:del w:id="6" w:author="Jonathan Yong" w:date="2021-12-30T14:32:00Z">
        <w:r w:rsidR="007D1155" w:rsidRPr="007D1155" w:rsidDel="00E52014">
          <w:delText>substantial (</w:delText>
        </w:r>
      </w:del>
      <w:r w:rsidR="007D1155" w:rsidRPr="007D1155">
        <w:t xml:space="preserve">up </w:t>
      </w:r>
      <w:r w:rsidR="008A3964">
        <w:t>to 4×</w:t>
      </w:r>
      <w:del w:id="7" w:author="Jonathan Yong" w:date="2021-12-30T14:32:00Z">
        <w:r w:rsidR="007D1155" w:rsidRPr="007D1155" w:rsidDel="00E52014">
          <w:delText>)</w:delText>
        </w:r>
      </w:del>
      <w:r w:rsidR="007D1155" w:rsidRPr="007D1155">
        <w:t xml:space="preserve"> time savings compared to conventional acquisition, in which one recovery delay is used </w:t>
      </w:r>
      <w:r w:rsidR="008A3964">
        <w:t>per</w:t>
      </w:r>
      <w:r w:rsidR="007D1155" w:rsidRPr="007D1155">
        <w:t xml:space="preserve"> module (Figure 1).</w:t>
      </w:r>
    </w:p>
    <w:p w14:paraId="5A408C1B" w14:textId="77777777" w:rsidR="008528F3" w:rsidRDefault="008528F3" w:rsidP="00605070">
      <w:pPr>
        <w:pStyle w:val="VAFigureCaption"/>
      </w:pPr>
      <w:r>
        <w:rPr>
          <w:noProof/>
        </w:rPr>
        <w:drawing>
          <wp:inline distT="0" distB="0" distL="0" distR="0" wp14:anchorId="4ABB9F5D" wp14:editId="64EFDFEF">
            <wp:extent cx="3044822" cy="977695"/>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044822" cy="977695"/>
                    </a:xfrm>
                    <a:prstGeom prst="rect">
                      <a:avLst/>
                    </a:prstGeom>
                  </pic:spPr>
                </pic:pic>
              </a:graphicData>
            </a:graphic>
          </wp:inline>
        </w:drawing>
      </w:r>
    </w:p>
    <w:p w14:paraId="794BC671" w14:textId="2E01C1A2" w:rsidR="008528F3" w:rsidRPr="007C1383" w:rsidRDefault="008528F3" w:rsidP="00605070">
      <w:pPr>
        <w:pStyle w:val="VAFigureCaption"/>
      </w:pPr>
      <w:r w:rsidRPr="007D6B20">
        <w:rPr>
          <w:b/>
          <w:bCs/>
        </w:rPr>
        <w:t>Figure 1</w:t>
      </w:r>
      <w:r w:rsidR="00821C76">
        <w:rPr>
          <w:b/>
          <w:bCs/>
        </w:rPr>
        <w:t>.</w:t>
      </w:r>
      <w:r w:rsidRPr="008528F3">
        <w:t xml:space="preserve"> (a) Diagrammatic representation of a NOAH supersequence, </w:t>
      </w:r>
      <w:del w:id="8" w:author="Jonathan Yong" w:date="2021-12-30T12:21:00Z">
        <w:r w:rsidRPr="008528F3" w:rsidDel="006F67B5">
          <w:delText>where only one recovery delay</w:delText>
        </w:r>
        <w:r w:rsidDel="006F67B5">
          <w:delText xml:space="preserve"> (</w:delText>
        </w:r>
        <w:r w:rsidRPr="008528F3" w:rsidDel="006F67B5">
          <w:rPr>
            <w:i/>
            <w:iCs/>
          </w:rPr>
          <w:delText>d</w:delText>
        </w:r>
        <w:r w:rsidRPr="008528F3" w:rsidDel="006F67B5">
          <w:rPr>
            <w:vertAlign w:val="subscript"/>
          </w:rPr>
          <w:delText>1</w:delText>
        </w:r>
        <w:r w:rsidRPr="008528F3" w:rsidDel="006F67B5">
          <w:delText xml:space="preserve">) is used for the </w:delText>
        </w:r>
      </w:del>
      <w:ins w:id="9" w:author="Jonathan Yong" w:date="2021-12-30T12:21:00Z">
        <w:r w:rsidR="006F67B5">
          <w:t xml:space="preserve">which </w:t>
        </w:r>
      </w:ins>
      <w:del w:id="10" w:author="Jonathan Yong" w:date="2021-12-30T12:21:00Z">
        <w:r w:rsidRPr="008528F3" w:rsidDel="006F67B5">
          <w:delText>entire experiment</w:delText>
        </w:r>
      </w:del>
      <w:ins w:id="11" w:author="Jonathan Yong" w:date="2021-12-30T12:20:00Z">
        <w:r w:rsidR="006F67B5">
          <w:t>consist</w:t>
        </w:r>
      </w:ins>
      <w:ins w:id="12" w:author="Jonathan Yong" w:date="2021-12-30T12:21:00Z">
        <w:r w:rsidR="006F67B5">
          <w:t>s</w:t>
        </w:r>
      </w:ins>
      <w:ins w:id="13" w:author="Jonathan Yong" w:date="2021-12-30T12:20:00Z">
        <w:r w:rsidR="006F67B5">
          <w:t xml:space="preserve"> of up to five modules</w:t>
        </w:r>
      </w:ins>
      <w:ins w:id="14" w:author="Jonathan Yong" w:date="2021-12-30T12:21:00Z">
        <w:r w:rsidR="006F67B5">
          <w:t xml:space="preserve"> but uses only one recovery delay</w:t>
        </w:r>
      </w:ins>
      <w:ins w:id="15" w:author="Jonathan Yong" w:date="2021-12-30T12:47:00Z">
        <w:r w:rsidR="00506FE2">
          <w:t xml:space="preserve"> (</w:t>
        </w:r>
        <w:r w:rsidR="00506FE2" w:rsidRPr="00506FE2">
          <w:rPr>
            <w:i/>
            <w:iCs/>
            <w:rPrChange w:id="16" w:author="Jonathan Yong" w:date="2021-12-30T12:47:00Z">
              <w:rPr/>
            </w:rPrChange>
          </w:rPr>
          <w:t>d</w:t>
        </w:r>
        <w:r w:rsidR="00506FE2" w:rsidRPr="00506FE2">
          <w:rPr>
            <w:vertAlign w:val="subscript"/>
            <w:rPrChange w:id="17" w:author="Jonathan Yong" w:date="2021-12-30T12:47:00Z">
              <w:rPr/>
            </w:rPrChange>
          </w:rPr>
          <w:t>1</w:t>
        </w:r>
        <w:r w:rsidR="00506FE2">
          <w:t>)</w:t>
        </w:r>
      </w:ins>
      <w:r w:rsidRPr="008528F3">
        <w:t xml:space="preserve">. </w:t>
      </w:r>
      <w:ins w:id="18" w:author="Jonathan Yong" w:date="2021-12-30T14:51:00Z">
        <w:r w:rsidR="0030218F">
          <w:t>Filled grey bars indicate heteronuclear decoupling</w:t>
        </w:r>
      </w:ins>
      <w:ins w:id="19" w:author="Jonathan Yong" w:date="2021-12-30T14:52:00Z">
        <w:r w:rsidR="001A623A">
          <w:t xml:space="preserve"> during acquisition periods</w:t>
        </w:r>
      </w:ins>
      <w:ins w:id="20" w:author="Jonathan Yong" w:date="2021-12-30T14:51:00Z">
        <w:r w:rsidR="0030218F">
          <w:t xml:space="preserve">. </w:t>
        </w:r>
      </w:ins>
      <w:r w:rsidRPr="008528F3">
        <w:t xml:space="preserve">(b) Conventional 2D NMR data acquisition, where one recovery delay is used per </w:t>
      </w:r>
      <w:del w:id="21" w:author="Jonathan Yong" w:date="2021-12-30T12:19:00Z">
        <w:r w:rsidRPr="008528F3" w:rsidDel="00BF3A8C">
          <w:delText>dataset</w:delText>
        </w:r>
      </w:del>
      <w:ins w:id="22" w:author="Jonathan Yong" w:date="2021-12-30T12:19:00Z">
        <w:r w:rsidR="006F67B5">
          <w:t>module</w:t>
        </w:r>
      </w:ins>
      <w:r w:rsidRPr="008528F3">
        <w:t>.</w:t>
      </w:r>
    </w:p>
    <w:p w14:paraId="05D52942" w14:textId="54BC5C5E" w:rsidR="007D1155" w:rsidRDefault="007D1155" w:rsidP="007173F1">
      <w:pPr>
        <w:pStyle w:val="TAMainText"/>
      </w:pPr>
      <w:r w:rsidRPr="007D1155">
        <w:t>Virtually all common 2D experiments employed for small molecule characteri</w:t>
      </w:r>
      <w:r w:rsidR="00DB296E">
        <w:t>z</w:t>
      </w:r>
      <w:r w:rsidRPr="007D1155">
        <w:t>ation have been implemented in NOAH supersequences to date, including HMBC, HSQC, HSQC‐TOCSY, HMQC, COSY, TOCSY, NOESY, and ROESY. Each module is given a unique abbreviation, usually one letter long (e.g.</w:t>
      </w:r>
      <w:r w:rsidR="009F461D">
        <w:t>,</w:t>
      </w:r>
      <w:r w:rsidRPr="007D1155">
        <w:t xml:space="preserve"> ‘B’ for HMBC, ‘S’ for HSQC, ‘M’ for HMQC, ‘C’ for COSY) and occasionally sub/superscripted (e.g.</w:t>
      </w:r>
      <w:r w:rsidR="009F461D">
        <w:t>,</w:t>
      </w:r>
      <w:r w:rsidRPr="007D1155">
        <w:t xml:space="preserve"> ‘S</w:t>
      </w:r>
      <w:r w:rsidRPr="007D1155">
        <w:rPr>
          <w:vertAlign w:val="superscript"/>
        </w:rPr>
        <w:t>T</w:t>
      </w:r>
      <w:r w:rsidRPr="007D1155">
        <w:t xml:space="preserve">’ for HSQC‐TOCSY). The combinatorial nature of NOAH experiments means that there are a very large number of conceivable supersequences ranging from NOAH‐2 to NOAH‐5 (where the suffix indicates the number of modules); the use of parallel </w:t>
      </w:r>
      <w:r w:rsidR="009F461D">
        <w:t>“</w:t>
      </w:r>
      <w:r w:rsidR="009F461D" w:rsidRPr="009F461D">
        <w:rPr>
          <w:i/>
          <w:iCs/>
        </w:rPr>
        <w:t>p</w:t>
      </w:r>
      <w:r w:rsidR="009F461D">
        <w:t xml:space="preserve">-NOAH” </w:t>
      </w:r>
      <w:proofErr w:type="gramStart"/>
      <w:r w:rsidRPr="007D1155">
        <w:t>supersequences</w:t>
      </w:r>
      <w:r w:rsidRPr="007D1155">
        <w:rPr>
          <w:vertAlign w:val="superscript"/>
        </w:rPr>
        <w:t>[</w:t>
      </w:r>
      <w:proofErr w:type="gramEnd"/>
      <w:r w:rsidRPr="007D1155">
        <w:rPr>
          <w:vertAlign w:val="superscript"/>
        </w:rPr>
        <w:t>24]</w:t>
      </w:r>
      <w:r w:rsidRPr="007D1155">
        <w:t xml:space="preserve"> extends this maximum number even further.</w:t>
      </w:r>
    </w:p>
    <w:p w14:paraId="140E116C" w14:textId="272739D1" w:rsidR="00DA1851" w:rsidRPr="00E52014" w:rsidRDefault="007D1155" w:rsidP="007173F1">
      <w:pPr>
        <w:pStyle w:val="TAMainText"/>
        <w:rPr>
          <w:rPrChange w:id="23" w:author="Jonathan Yong" w:date="2021-12-30T14:34:00Z">
            <w:rPr>
              <w:vertAlign w:val="superscript"/>
            </w:rPr>
          </w:rPrChange>
        </w:rPr>
      </w:pPr>
      <w:r w:rsidRPr="007D1155">
        <w:t xml:space="preserve">For optimal data quality in terms of both sensitivity and </w:t>
      </w:r>
      <w:r w:rsidR="00D47683">
        <w:t>artifact</w:t>
      </w:r>
      <w:r w:rsidRPr="007D1155">
        <w:t xml:space="preserve"> minimi</w:t>
      </w:r>
      <w:r>
        <w:t>z</w:t>
      </w:r>
      <w:r w:rsidRPr="007D1155">
        <w:t xml:space="preserve">ation, there are certain </w:t>
      </w:r>
      <w:del w:id="24" w:author="Jonathan Yong" w:date="2021-12-30T12:21:00Z">
        <w:r w:rsidRPr="007D1155" w:rsidDel="006F67B5">
          <w:delText xml:space="preserve">conditions </w:delText>
        </w:r>
      </w:del>
      <w:ins w:id="25" w:author="Jonathan Yong" w:date="2021-12-30T12:21:00Z">
        <w:r w:rsidR="006F67B5">
          <w:t xml:space="preserve">restrictions </w:t>
        </w:r>
      </w:ins>
      <w:r w:rsidRPr="007D1155">
        <w:t xml:space="preserve">on NOAH supersequences. Specifically, NOAH modules placed earlier in a supersequence should ideally only excite the </w:t>
      </w:r>
      <w:r w:rsidR="005D6086">
        <w:t>magnetization</w:t>
      </w:r>
      <w:r w:rsidRPr="007D1155">
        <w:t xml:space="preserve"> </w:t>
      </w:r>
      <w:del w:id="26" w:author="Jonathan Yong" w:date="2021-12-30T12:21:00Z">
        <w:r w:rsidRPr="007D1155" w:rsidDel="006F67B5">
          <w:delText>it needs</w:delText>
        </w:r>
      </w:del>
      <w:ins w:id="27" w:author="Jonathan Yong" w:date="2021-12-30T12:21:00Z">
        <w:r w:rsidR="006F67B5">
          <w:t>they need</w:t>
        </w:r>
      </w:ins>
      <w:r w:rsidRPr="007D1155">
        <w:t xml:space="preserve">, leaving all other </w:t>
      </w:r>
      <w:r w:rsidR="005D6086">
        <w:t>magnetization</w:t>
      </w:r>
      <w:r w:rsidRPr="007D1155">
        <w:t xml:space="preserve"> sources untouched</w:t>
      </w:r>
      <w:ins w:id="28" w:author="Jonathan Yong" w:date="2021-12-30T14:33:00Z">
        <w:r w:rsidR="00E52014">
          <w:t xml:space="preserve">; as long as this is obeyed, the resulting </w:t>
        </w:r>
      </w:ins>
      <w:ins w:id="29" w:author="Jonathan Yong" w:date="2021-12-30T14:34:00Z">
        <w:r w:rsidR="00E52014">
          <w:t>NOAH spectra</w:t>
        </w:r>
      </w:ins>
      <w:ins w:id="30" w:author="Jonathan Yong" w:date="2021-12-30T14:40:00Z">
        <w:r w:rsidR="0018619A">
          <w:t xml:space="preserve"> effectively have the same sensitivity as</w:t>
        </w:r>
      </w:ins>
      <w:ins w:id="31" w:author="Jonathan Yong" w:date="2021-12-30T14:34:00Z">
        <w:r w:rsidR="00E52014">
          <w:t xml:space="preserve"> conventional experiments.</w:t>
        </w:r>
      </w:ins>
      <w:del w:id="32" w:author="Jonathan Yong" w:date="2021-12-30T14:33:00Z">
        <w:r w:rsidRPr="007D1155" w:rsidDel="00E52014">
          <w:delText>.</w:delText>
        </w:r>
      </w:del>
      <w:r w:rsidRPr="007D1155">
        <w:t xml:space="preserve"> As an example, in the NOAH‐2 SC supersequence </w:t>
      </w:r>
      <w:r>
        <w:t xml:space="preserve">(comprising </w:t>
      </w:r>
      <w:r w:rsidRPr="007D1155">
        <w:t>HSQC and COSY</w:t>
      </w:r>
      <w:r>
        <w:t xml:space="preserve"> modules)</w:t>
      </w:r>
      <w:r w:rsidRPr="007D1155">
        <w:t xml:space="preserve">, the </w:t>
      </w:r>
      <w:r w:rsidRPr="007D1155">
        <w:rPr>
          <w:vertAlign w:val="superscript"/>
        </w:rPr>
        <w:t>1</w:t>
      </w:r>
      <w:r w:rsidRPr="007D1155">
        <w:t>H–</w:t>
      </w:r>
      <w:r w:rsidRPr="007D1155">
        <w:rPr>
          <w:vertAlign w:val="superscript"/>
        </w:rPr>
        <w:t>13</w:t>
      </w:r>
      <w:r w:rsidRPr="007D1155">
        <w:t xml:space="preserve">C HSQC module is designed to excite only the </w:t>
      </w:r>
      <w:r w:rsidRPr="007D1155">
        <w:rPr>
          <w:vertAlign w:val="superscript"/>
        </w:rPr>
        <w:t>1</w:t>
      </w:r>
      <w:r w:rsidRPr="007D1155">
        <w:t xml:space="preserve">H nuclei directly attached to the 1.1%‐natural abundance </w:t>
      </w:r>
      <w:r w:rsidRPr="007D1155">
        <w:rPr>
          <w:vertAlign w:val="superscript"/>
        </w:rPr>
        <w:t>13</w:t>
      </w:r>
      <w:r w:rsidRPr="007D1155">
        <w:t xml:space="preserve">C, and leave all other proton </w:t>
      </w:r>
      <w:r w:rsidR="005D6086">
        <w:t>magnetization</w:t>
      </w:r>
      <w:r w:rsidRPr="007D1155">
        <w:t xml:space="preserve"> (the “bulk </w:t>
      </w:r>
      <w:r w:rsidR="005D6086">
        <w:t>magnetization</w:t>
      </w:r>
      <w:r w:rsidRPr="007D1155">
        <w:t>”) in the equilibrium state</w:t>
      </w:r>
      <w:r w:rsidR="009F461D">
        <w:t xml:space="preserve">, </w:t>
      </w:r>
      <w:r w:rsidRPr="007D1155">
        <w:t>i.e.</w:t>
      </w:r>
      <w:r w:rsidR="009F461D">
        <w:t>,</w:t>
      </w:r>
      <w:r w:rsidR="008528F3">
        <w:t xml:space="preserve"> </w:t>
      </w:r>
      <w:r w:rsidRPr="007D1155">
        <w:t>along the</w:t>
      </w:r>
      <w:r>
        <w:t xml:space="preserve"> +</w:t>
      </w:r>
      <w:r w:rsidRPr="008528F3">
        <w:rPr>
          <w:i/>
          <w:iCs/>
        </w:rPr>
        <w:t>z</w:t>
      </w:r>
      <w:r>
        <w:t>-</w:t>
      </w:r>
      <w:r w:rsidRPr="007D1155">
        <w:t>axis.</w:t>
      </w:r>
      <w:r w:rsidRPr="007D1155">
        <w:rPr>
          <w:vertAlign w:val="superscript"/>
        </w:rPr>
        <w:t>[1</w:t>
      </w:r>
      <w:r w:rsidR="002F012D">
        <w:rPr>
          <w:vertAlign w:val="superscript"/>
        </w:rPr>
        <w:t>4</w:t>
      </w:r>
      <w:r w:rsidRPr="007D1155">
        <w:rPr>
          <w:vertAlign w:val="superscript"/>
        </w:rPr>
        <w:t>]</w:t>
      </w:r>
      <w:r w:rsidRPr="007D1155">
        <w:t xml:space="preserve"> A </w:t>
      </w:r>
      <w:r w:rsidRPr="00882C8D">
        <w:rPr>
          <w:vertAlign w:val="superscript"/>
        </w:rPr>
        <w:t>1</w:t>
      </w:r>
      <w:r w:rsidRPr="007D1155">
        <w:t>H–</w:t>
      </w:r>
      <w:r w:rsidRPr="00882C8D">
        <w:rPr>
          <w:vertAlign w:val="superscript"/>
        </w:rPr>
        <w:t>1</w:t>
      </w:r>
      <w:r w:rsidRPr="007D1155">
        <w:t xml:space="preserve">H COSY module (or TOCSY, or NOESY, etc.) can then draw on this bulk </w:t>
      </w:r>
      <w:r w:rsidR="005D6086">
        <w:t>magnetization</w:t>
      </w:r>
      <w:r w:rsidRPr="007D1155">
        <w:t xml:space="preserve">, with almost no loss in sensitivity and without having to wait for the </w:t>
      </w:r>
      <w:r w:rsidRPr="008528F3">
        <w:rPr>
          <w:vertAlign w:val="superscript"/>
        </w:rPr>
        <w:t>12</w:t>
      </w:r>
      <w:r w:rsidRPr="007D1155">
        <w:t xml:space="preserve">C‐bound protons to relax. Conversely, if the COSY module were placed first, the </w:t>
      </w:r>
      <w:r w:rsidRPr="008528F3">
        <w:rPr>
          <w:vertAlign w:val="superscript"/>
        </w:rPr>
        <w:t>13</w:t>
      </w:r>
      <w:r w:rsidRPr="007D1155">
        <w:t xml:space="preserve">C‐bound proton </w:t>
      </w:r>
      <w:r w:rsidR="005D6086">
        <w:t>magnetization</w:t>
      </w:r>
      <w:r w:rsidRPr="007D1155">
        <w:t xml:space="preserve"> would not survive for use in the HSQC: thus, the HSQC module in a NOAH‐2 CS would display severe sensitivity losses</w:t>
      </w:r>
      <w:del w:id="33" w:author="Jonathan Yong" w:date="2021-12-30T12:22:00Z">
        <w:r w:rsidRPr="007D1155" w:rsidDel="006F67B5">
          <w:delText>, as compared to in a</w:delText>
        </w:r>
      </w:del>
      <w:ins w:id="34" w:author="Jonathan Yong" w:date="2021-12-30T12:22:00Z">
        <w:r w:rsidR="006F67B5">
          <w:t xml:space="preserve"> compared to a</w:t>
        </w:r>
      </w:ins>
      <w:r w:rsidRPr="007D1155">
        <w:t xml:space="preserve"> NOAH‐2 SC. More subtle factors also </w:t>
      </w:r>
      <w:del w:id="35" w:author="Jonathan Yong" w:date="2021-12-30T12:23:00Z">
        <w:r w:rsidRPr="007D1155" w:rsidDel="000F60A5">
          <w:delText>abound</w:delText>
        </w:r>
      </w:del>
      <w:ins w:id="36" w:author="Jonathan Yong" w:date="2021-12-30T12:23:00Z">
        <w:r w:rsidR="000F60A5">
          <w:t>apply</w:t>
        </w:r>
      </w:ins>
      <w:r w:rsidRPr="007D1155">
        <w:t>, such as in the SBC sequence,</w:t>
      </w:r>
      <w:r w:rsidRPr="008528F3">
        <w:rPr>
          <w:vertAlign w:val="superscript"/>
        </w:rPr>
        <w:t>[1</w:t>
      </w:r>
      <w:r w:rsidR="002F012D">
        <w:rPr>
          <w:vertAlign w:val="superscript"/>
        </w:rPr>
        <w:t>6</w:t>
      </w:r>
      <w:r w:rsidRPr="008528F3">
        <w:rPr>
          <w:vertAlign w:val="superscript"/>
        </w:rPr>
        <w:t>]</w:t>
      </w:r>
      <w:r w:rsidRPr="007D1155">
        <w:t xml:space="preserve"> </w:t>
      </w:r>
      <w:r w:rsidRPr="007D1155">
        <w:lastRenderedPageBreak/>
        <w:t>where COSY intensities are modulated by</w:t>
      </w:r>
      <w:r w:rsidR="008528F3">
        <w:t xml:space="preserve"> </w:t>
      </w:r>
      <w:r w:rsidR="008528F3" w:rsidRPr="008528F3">
        <w:rPr>
          <w:i/>
          <w:iCs/>
        </w:rPr>
        <w:t>T</w:t>
      </w:r>
      <w:r w:rsidR="008528F3" w:rsidRPr="008528F3">
        <w:rPr>
          <w:vertAlign w:val="subscript"/>
        </w:rPr>
        <w:t>2</w:t>
      </w:r>
      <w:r w:rsidRPr="007D1155">
        <w:t xml:space="preserve"> relaxation and</w:t>
      </w:r>
      <w:r w:rsidR="008528F3">
        <w:t xml:space="preserve"> </w:t>
      </w:r>
      <w:r w:rsidR="008528F3" w:rsidRPr="008528F3">
        <w:rPr>
          <w:i/>
          <w:iCs/>
        </w:rPr>
        <w:t>J</w:t>
      </w:r>
      <w:r w:rsidRPr="008528F3">
        <w:rPr>
          <w:vertAlign w:val="subscript"/>
        </w:rPr>
        <w:t>HH</w:t>
      </w:r>
      <w:r w:rsidRPr="007D1155">
        <w:t xml:space="preserve"> evolution. The alternative BSC arrangement,</w:t>
      </w:r>
      <w:r w:rsidRPr="008528F3">
        <w:rPr>
          <w:vertAlign w:val="superscript"/>
        </w:rPr>
        <w:t>[1</w:t>
      </w:r>
      <w:r w:rsidR="002F012D">
        <w:rPr>
          <w:vertAlign w:val="superscript"/>
        </w:rPr>
        <w:t>7</w:t>
      </w:r>
      <w:r w:rsidRPr="008528F3">
        <w:rPr>
          <w:vertAlign w:val="superscript"/>
        </w:rPr>
        <w:t>]</w:t>
      </w:r>
      <w:r w:rsidRPr="007D1155">
        <w:t xml:space="preserve"> especially with isotropic “ASAP” mixing applied before the COSY</w:t>
      </w:r>
      <w:ins w:id="37" w:author="Jonathan Yong" w:date="2021-12-30T14:18:00Z">
        <w:r w:rsidR="004A0FF0">
          <w:t xml:space="preserve"> module</w:t>
        </w:r>
      </w:ins>
      <w:r w:rsidRPr="007D1155">
        <w:t xml:space="preserve">, circumvents this </w:t>
      </w:r>
      <w:proofErr w:type="gramStart"/>
      <w:r w:rsidRPr="007D1155">
        <w:t>issue</w:t>
      </w:r>
      <w:proofErr w:type="gramEnd"/>
      <w:r w:rsidRPr="007D1155">
        <w:t xml:space="preserve"> and has become the preferred implementation for HMBC/HSQC combinations.</w:t>
      </w:r>
      <w:r w:rsidRPr="008528F3">
        <w:rPr>
          <w:vertAlign w:val="superscript"/>
        </w:rPr>
        <w:t>[1</w:t>
      </w:r>
      <w:r w:rsidR="002F012D">
        <w:rPr>
          <w:vertAlign w:val="superscript"/>
        </w:rPr>
        <w:t>8</w:t>
      </w:r>
      <w:r w:rsidRPr="008528F3">
        <w:rPr>
          <w:vertAlign w:val="superscript"/>
        </w:rPr>
        <w:t>]</w:t>
      </w:r>
      <w:ins w:id="38" w:author="Jonathan Yong" w:date="2021-12-30T14:34:00Z">
        <w:r w:rsidR="00E52014">
          <w:t xml:space="preserve"> </w:t>
        </w:r>
      </w:ins>
      <w:ins w:id="39" w:author="Jonathan Yong" w:date="2021-12-30T14:37:00Z">
        <w:r w:rsidR="003277F2">
          <w:t xml:space="preserve">Although </w:t>
        </w:r>
      </w:ins>
      <w:ins w:id="40" w:author="Jonathan Yong" w:date="2021-12-30T14:35:00Z">
        <w:r w:rsidR="00E52014">
          <w:t>t</w:t>
        </w:r>
      </w:ins>
      <w:ins w:id="41" w:author="Jonathan Yong" w:date="2021-12-30T14:34:00Z">
        <w:r w:rsidR="00E52014">
          <w:t xml:space="preserve">he HMBC and COSY modules </w:t>
        </w:r>
      </w:ins>
      <w:ins w:id="42" w:author="Jonathan Yong" w:date="2021-12-30T14:36:00Z">
        <w:r w:rsidR="003277F2">
          <w:t xml:space="preserve">in this supersequence </w:t>
        </w:r>
      </w:ins>
      <w:ins w:id="43" w:author="Jonathan Yong" w:date="2021-12-30T14:35:00Z">
        <w:r w:rsidR="003277F2">
          <w:t>excite</w:t>
        </w:r>
      </w:ins>
      <w:ins w:id="44" w:author="Jonathan Yong" w:date="2021-12-30T14:34:00Z">
        <w:r w:rsidR="00E52014">
          <w:t xml:space="preserve"> the same magnetization </w:t>
        </w:r>
      </w:ins>
      <w:ins w:id="45" w:author="Jonathan Yong" w:date="2021-12-30T14:36:00Z">
        <w:r w:rsidR="003277F2">
          <w:t>pool</w:t>
        </w:r>
      </w:ins>
      <w:ins w:id="46" w:author="Jonathan Yong" w:date="2021-12-30T14:35:00Z">
        <w:r w:rsidR="00E52014">
          <w:t xml:space="preserve">, the </w:t>
        </w:r>
      </w:ins>
      <w:ins w:id="47" w:author="Jonathan Yong" w:date="2021-12-30T14:36:00Z">
        <w:r w:rsidR="003277F2">
          <w:t xml:space="preserve">resulting </w:t>
        </w:r>
      </w:ins>
      <w:ins w:id="48" w:author="Jonathan Yong" w:date="2021-12-30T14:35:00Z">
        <w:r w:rsidR="00E52014">
          <w:t>sensitivity loss</w:t>
        </w:r>
      </w:ins>
      <w:ins w:id="49" w:author="Jonathan Yong" w:date="2021-12-30T14:36:00Z">
        <w:r w:rsidR="003277F2">
          <w:t>es</w:t>
        </w:r>
      </w:ins>
      <w:ins w:id="50" w:author="Jonathan Yong" w:date="2021-12-30T14:35:00Z">
        <w:r w:rsidR="00E52014">
          <w:t xml:space="preserve"> in the COSY spectrum </w:t>
        </w:r>
      </w:ins>
      <w:ins w:id="51" w:author="Jonathan Yong" w:date="2021-12-30T14:36:00Z">
        <w:r w:rsidR="003277F2">
          <w:t xml:space="preserve">are </w:t>
        </w:r>
      </w:ins>
      <w:ins w:id="52" w:author="Jonathan Yong" w:date="2021-12-30T14:35:00Z">
        <w:r w:rsidR="00E52014">
          <w:t xml:space="preserve">readily tolerated as </w:t>
        </w:r>
      </w:ins>
      <w:ins w:id="53" w:author="Jonathan Yong" w:date="2021-12-30T14:36:00Z">
        <w:r w:rsidR="003277F2">
          <w:t xml:space="preserve">it has a far greater </w:t>
        </w:r>
      </w:ins>
      <w:ins w:id="54" w:author="Jonathan Yong" w:date="2021-12-30T14:35:00Z">
        <w:r w:rsidR="00E52014">
          <w:t>intrinsic</w:t>
        </w:r>
      </w:ins>
      <w:ins w:id="55" w:author="Jonathan Yong" w:date="2021-12-30T14:36:00Z">
        <w:r w:rsidR="003277F2">
          <w:t xml:space="preserve"> </w:t>
        </w:r>
      </w:ins>
      <w:ins w:id="56" w:author="Jonathan Yong" w:date="2021-12-30T14:35:00Z">
        <w:r w:rsidR="00E52014">
          <w:t>sensitiv</w:t>
        </w:r>
      </w:ins>
      <w:ins w:id="57" w:author="Jonathan Yong" w:date="2021-12-30T14:36:00Z">
        <w:r w:rsidR="003277F2">
          <w:t xml:space="preserve">ity compared to </w:t>
        </w:r>
      </w:ins>
      <w:ins w:id="58" w:author="Jonathan Yong" w:date="2021-12-30T14:35:00Z">
        <w:r w:rsidR="00E52014">
          <w:t>the HMBC spectrum.</w:t>
        </w:r>
      </w:ins>
    </w:p>
    <w:p w14:paraId="47577EF1" w14:textId="7C81AAFA" w:rsidR="008528F3" w:rsidRDefault="008528F3" w:rsidP="007173F1">
      <w:pPr>
        <w:pStyle w:val="TAMainText"/>
      </w:pPr>
      <w:r w:rsidRPr="008528F3">
        <w:t xml:space="preserve">Considerations such as these restrict the </w:t>
      </w:r>
      <w:del w:id="59" w:author="Jonathan Yong" w:date="2021-12-30T12:23:00Z">
        <w:r w:rsidRPr="008528F3" w:rsidDel="003C258F">
          <w:delText xml:space="preserve">set </w:delText>
        </w:r>
      </w:del>
      <w:ins w:id="60" w:author="Jonathan Yong" w:date="2021-12-30T12:23:00Z">
        <w:r w:rsidR="003C258F">
          <w:t>number</w:t>
        </w:r>
        <w:r w:rsidR="003C258F" w:rsidRPr="008528F3">
          <w:t xml:space="preserve"> </w:t>
        </w:r>
      </w:ins>
      <w:r w:rsidRPr="008528F3">
        <w:t>of “viable” NOAH supersequences</w:t>
      </w:r>
      <w:ins w:id="61" w:author="Jonathan Yong" w:date="2021-12-30T14:46:00Z">
        <w:r w:rsidR="00AB232F">
          <w:t xml:space="preserve">, in which the time savings are not </w:t>
        </w:r>
      </w:ins>
      <w:ins w:id="62" w:author="Jonathan Yong" w:date="2021-12-30T14:49:00Z">
        <w:r w:rsidR="00AB232F">
          <w:t xml:space="preserve">undermined </w:t>
        </w:r>
      </w:ins>
      <w:ins w:id="63" w:author="Jonathan Yong" w:date="2021-12-30T14:46:00Z">
        <w:r w:rsidR="00AB232F">
          <w:t>by detrimental sensitivity losses</w:t>
        </w:r>
      </w:ins>
      <w:r w:rsidRPr="008528F3">
        <w:t>. Even so, the original NOAH paper alone suggests a figure of 285,</w:t>
      </w:r>
      <w:r w:rsidRPr="008528F3">
        <w:rPr>
          <w:vertAlign w:val="superscript"/>
        </w:rPr>
        <w:t>[1</w:t>
      </w:r>
      <w:r w:rsidR="002F012D">
        <w:rPr>
          <w:vertAlign w:val="superscript"/>
        </w:rPr>
        <w:t>6</w:t>
      </w:r>
      <w:r w:rsidRPr="008528F3">
        <w:rPr>
          <w:vertAlign w:val="superscript"/>
        </w:rPr>
        <w:t>]</w:t>
      </w:r>
      <w:r w:rsidRPr="008528F3">
        <w:t xml:space="preserve"> and the number of available modules has only grown since then. By our calculations, as of the time of writing, there are 4242 viable NOAH supersequences (</w:t>
      </w:r>
      <w:r w:rsidR="00AC2A6F">
        <w:t xml:space="preserve">Section S1, </w:t>
      </w:r>
      <w:r w:rsidR="00AC2A6F" w:rsidRPr="00AC2A6F">
        <w:rPr>
          <w:i/>
          <w:iCs/>
        </w:rPr>
        <w:t>Supporting Information</w:t>
      </w:r>
      <w:r w:rsidRPr="008528F3">
        <w:t xml:space="preserve">). </w:t>
      </w:r>
      <w:r w:rsidR="00D47683">
        <w:t xml:space="preserve">Although </w:t>
      </w:r>
      <w:r w:rsidR="00F24675">
        <w:t>there is</w:t>
      </w:r>
      <w:r w:rsidR="00D47683">
        <w:t xml:space="preserve"> a clear blueprint for </w:t>
      </w:r>
      <w:r w:rsidR="00D47683" w:rsidRPr="00F24675">
        <w:rPr>
          <w:i/>
          <w:iCs/>
        </w:rPr>
        <w:t>how</w:t>
      </w:r>
      <w:r w:rsidR="00D47683">
        <w:t xml:space="preserve"> to construct such supersequences, it is </w:t>
      </w:r>
      <w:r w:rsidR="00E312D8">
        <w:t>evidently impractical</w:t>
      </w:r>
      <w:r w:rsidR="00D47683">
        <w:t xml:space="preserve"> to do all of these “by hand”</w:t>
      </w:r>
      <w:r w:rsidR="00E312D8">
        <w:t>. Each combination requires its own pulse program, which is typically many hundreds of lines long; this complexity makes pulse program construction highly time-</w:t>
      </w:r>
      <w:proofErr w:type="gramStart"/>
      <w:r w:rsidR="003A5757">
        <w:t>intensive, and</w:t>
      </w:r>
      <w:proofErr w:type="gramEnd"/>
      <w:r w:rsidR="00E312D8">
        <w:t xml:space="preserve"> makes the chances of errors </w:t>
      </w:r>
      <w:r w:rsidR="003A5757">
        <w:t>(such as</w:t>
      </w:r>
      <w:r w:rsidR="00F24675">
        <w:t xml:space="preserve"> inconsistent parameter definitions</w:t>
      </w:r>
      <w:r w:rsidR="003A5757">
        <w:t>)</w:t>
      </w:r>
      <w:r w:rsidR="00F24675">
        <w:t xml:space="preserve"> substantially</w:t>
      </w:r>
      <w:r w:rsidR="00E312D8">
        <w:t xml:space="preserve"> higher</w:t>
      </w:r>
      <w:r w:rsidRPr="008528F3">
        <w:t xml:space="preserve">. Consequently, </w:t>
      </w:r>
      <w:r w:rsidR="00E312D8">
        <w:t xml:space="preserve">of </w:t>
      </w:r>
      <w:r w:rsidR="003A5757">
        <w:t>the thousands</w:t>
      </w:r>
      <w:r w:rsidR="00E312D8">
        <w:t xml:space="preserve"> </w:t>
      </w:r>
      <w:r w:rsidR="003A5757">
        <w:t xml:space="preserve">of </w:t>
      </w:r>
      <w:r w:rsidR="00E312D8">
        <w:t>combinations</w:t>
      </w:r>
      <w:r w:rsidR="003A5757">
        <w:t xml:space="preserve"> available</w:t>
      </w:r>
      <w:r w:rsidR="00E312D8">
        <w:t>,</w:t>
      </w:r>
      <w:r w:rsidRPr="008528F3">
        <w:t xml:space="preserve"> </w:t>
      </w:r>
      <w:r w:rsidR="00E312D8">
        <w:t>only a few dozen</w:t>
      </w:r>
      <w:r w:rsidRPr="008528F3">
        <w:t xml:space="preserve"> “typical” supersequences</w:t>
      </w:r>
      <w:r w:rsidR="00E312D8">
        <w:t xml:space="preserve"> have been released,</w:t>
      </w:r>
      <w:r w:rsidRPr="008528F3">
        <w:t xml:space="preserve"> </w:t>
      </w:r>
      <w:r w:rsidR="003A5757">
        <w:t>representing</w:t>
      </w:r>
      <w:r w:rsidR="00F24675">
        <w:t xml:space="preserve"> only a fraction of the possibilities which the NOAH technique offers</w:t>
      </w:r>
      <w:r w:rsidR="003A5757">
        <w:t>; these alone are unlikely to adequately meet the varied requirements of users</w:t>
      </w:r>
      <w:r w:rsidRPr="008528F3">
        <w:t>.</w:t>
      </w:r>
    </w:p>
    <w:p w14:paraId="7C96C3D2" w14:textId="64D7E84D" w:rsidR="008528F3" w:rsidRDefault="008528F3" w:rsidP="007173F1">
      <w:pPr>
        <w:pStyle w:val="TAMainText"/>
      </w:pPr>
      <w:r w:rsidRPr="008528F3">
        <w:t xml:space="preserve">To solve this problem, we sought to </w:t>
      </w:r>
      <w:r w:rsidRPr="008528F3">
        <w:rPr>
          <w:i/>
          <w:iCs/>
        </w:rPr>
        <w:t>programmatically</w:t>
      </w:r>
      <w:r w:rsidRPr="008528F3">
        <w:t xml:space="preserve"> generate NOAH pulse programs, an approach which we term GENESIS (</w:t>
      </w:r>
      <w:proofErr w:type="spellStart"/>
      <w:r w:rsidRPr="008528F3">
        <w:t>GENEration</w:t>
      </w:r>
      <w:proofErr w:type="spellEnd"/>
      <w:r w:rsidRPr="008528F3">
        <w:t xml:space="preserve"> of Supersequences </w:t>
      </w:r>
      <w:proofErr w:type="gramStart"/>
      <w:r w:rsidRPr="008528F3">
        <w:t>In</w:t>
      </w:r>
      <w:proofErr w:type="gramEnd"/>
      <w:r w:rsidRPr="008528F3">
        <w:t xml:space="preserve"> Silico). </w:t>
      </w:r>
      <w:r w:rsidR="00F27153">
        <w:t>A</w:t>
      </w:r>
      <w:r w:rsidR="00F27153" w:rsidRPr="008528F3">
        <w:t xml:space="preserve"> programmatic approach </w:t>
      </w:r>
      <w:r w:rsidR="00F27153">
        <w:t xml:space="preserve">not only provides virtually instantaneous results, but also </w:t>
      </w:r>
      <w:r w:rsidR="00F27153" w:rsidRPr="008528F3">
        <w:t>ensures that the output is predictable and can be reasoned about</w:t>
      </w:r>
      <w:r w:rsidR="00F27153">
        <w:t>, which</w:t>
      </w:r>
      <w:r w:rsidR="00F27153" w:rsidRPr="008528F3">
        <w:t xml:space="preserve"> eliminates many possibilities </w:t>
      </w:r>
      <w:ins w:id="64" w:author="Jonathan Yong" w:date="2021-12-30T12:23:00Z">
        <w:r w:rsidR="003C258F">
          <w:t>for</w:t>
        </w:r>
      </w:ins>
      <w:del w:id="65" w:author="Jonathan Yong" w:date="2021-12-30T12:23:00Z">
        <w:r w:rsidR="00F27153" w:rsidRPr="008528F3" w:rsidDel="003C258F">
          <w:delText>of</w:delText>
        </w:r>
      </w:del>
      <w:r w:rsidR="00F27153" w:rsidRPr="008528F3">
        <w:t xml:space="preserve"> user error during pulse program construction</w:t>
      </w:r>
      <w:r w:rsidR="00F27153">
        <w:t xml:space="preserve">. </w:t>
      </w:r>
      <w:r w:rsidR="003A5757">
        <w:t xml:space="preserve">The modular nature of NOAH supersequences (i.e., having multiple almost-independent components which are pieced together to form a greater entity) lends itself well to this, as each component only needs to be defined once </w:t>
      </w:r>
      <w:proofErr w:type="gramStart"/>
      <w:r w:rsidR="003A5757">
        <w:t>in order to</w:t>
      </w:r>
      <w:proofErr w:type="gramEnd"/>
      <w:r w:rsidR="003A5757">
        <w:t xml:space="preserve"> be usable in all combinations. GENESIS is implemented in the form of a single</w:t>
      </w:r>
      <w:r w:rsidRPr="008528F3">
        <w:t xml:space="preserve"> web page (Figure 2), accessible via </w:t>
      </w:r>
      <w:hyperlink r:id="rId15" w:history="1">
        <w:r w:rsidRPr="008528F3">
          <w:rPr>
            <w:rStyle w:val="Hyperlink"/>
          </w:rPr>
          <w:t>https://nmr-genesis.co.uk</w:t>
        </w:r>
      </w:hyperlink>
      <w:r w:rsidRPr="008528F3">
        <w:t>, which can construct virtually any supersequence one might want and output a Bruker pulse program ready for download and execution. Apart from allowing users to download customi</w:t>
      </w:r>
      <w:r>
        <w:t>z</w:t>
      </w:r>
      <w:r w:rsidRPr="008528F3">
        <w:t xml:space="preserve">ed supersequences, this allows new NOAH developments to </w:t>
      </w:r>
      <w:r w:rsidR="003A5757">
        <w:t xml:space="preserve">be easily and rapidly disseminated to </w:t>
      </w:r>
      <w:r w:rsidRPr="008528F3">
        <w:t xml:space="preserve">users, independently of Bruker’s own release cycle and without </w:t>
      </w:r>
      <w:r w:rsidR="00D7134F">
        <w:t>requiring</w:t>
      </w:r>
      <w:r w:rsidRPr="008528F3">
        <w:t xml:space="preserve"> a separate publication for each. </w:t>
      </w:r>
      <w:r w:rsidR="00913806">
        <w:t>Some such enhancements (</w:t>
      </w:r>
      <w:r w:rsidR="00F27153">
        <w:t xml:space="preserve">namely </w:t>
      </w:r>
      <w:r w:rsidR="00913806">
        <w:t>solvent suppression</w:t>
      </w:r>
      <w:r w:rsidR="00F27153">
        <w:t xml:space="preserve"> options</w:t>
      </w:r>
      <w:r w:rsidR="00913806">
        <w:t>, new pure shift-based modules,</w:t>
      </w:r>
      <w:r w:rsidR="00F27153">
        <w:t xml:space="preserve"> </w:t>
      </w:r>
      <w:r w:rsidR="00913806">
        <w:t>improved versions of HMBC and HMQC modules which minimize spectral artefacts</w:t>
      </w:r>
      <w:r w:rsidR="00F27153">
        <w:t>, and various streamlined aspects of acquisition and processing</w:t>
      </w:r>
      <w:r w:rsidR="00913806">
        <w:t xml:space="preserve">) are </w:t>
      </w:r>
      <w:r w:rsidRPr="008528F3">
        <w:t>detailed later in this article</w:t>
      </w:r>
      <w:r w:rsidR="00F27153">
        <w:t xml:space="preserve">; we </w:t>
      </w:r>
      <w:r w:rsidR="000E02F5">
        <w:t>anticipate</w:t>
      </w:r>
      <w:r w:rsidR="00F27153">
        <w:t xml:space="preserve"> that</w:t>
      </w:r>
      <w:r w:rsidR="00913806">
        <w:t xml:space="preserve"> future </w:t>
      </w:r>
      <w:r w:rsidR="00F27153">
        <w:t xml:space="preserve">feature </w:t>
      </w:r>
      <w:r w:rsidR="00913806">
        <w:t>requests</w:t>
      </w:r>
      <w:r w:rsidR="00F27153">
        <w:t xml:space="preserve"> from the NMR community </w:t>
      </w:r>
      <w:r w:rsidR="000E02F5">
        <w:t xml:space="preserve">will </w:t>
      </w:r>
      <w:r w:rsidR="00F27153">
        <w:t>be similarly implemented</w:t>
      </w:r>
      <w:r w:rsidRPr="008528F3">
        <w:t>.</w:t>
      </w:r>
    </w:p>
    <w:p w14:paraId="2E0A5F13" w14:textId="60DE6B6B" w:rsidR="008528F3" w:rsidRDefault="008528F3" w:rsidP="00605070">
      <w:pPr>
        <w:pStyle w:val="VAFigureCaption"/>
      </w:pPr>
      <w:r>
        <w:rPr>
          <w:noProof/>
        </w:rPr>
        <w:drawing>
          <wp:inline distT="0" distB="0" distL="0" distR="0" wp14:anchorId="328F83CC" wp14:editId="29DA65AE">
            <wp:extent cx="3045600" cy="177378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3045600" cy="1773784"/>
                    </a:xfrm>
                    <a:prstGeom prst="rect">
                      <a:avLst/>
                    </a:prstGeom>
                  </pic:spPr>
                </pic:pic>
              </a:graphicData>
            </a:graphic>
          </wp:inline>
        </w:drawing>
      </w:r>
    </w:p>
    <w:p w14:paraId="7ABF26DC" w14:textId="6AD96E43" w:rsidR="00D924F3" w:rsidRPr="007C1383" w:rsidRDefault="008528F3" w:rsidP="00605070">
      <w:pPr>
        <w:pStyle w:val="VAFigureCaption"/>
      </w:pPr>
      <w:r w:rsidRPr="007D6B20">
        <w:rPr>
          <w:b/>
          <w:bCs/>
        </w:rPr>
        <w:t>Figure 2</w:t>
      </w:r>
      <w:r w:rsidR="00821C76">
        <w:rPr>
          <w:b/>
          <w:bCs/>
        </w:rPr>
        <w:t>.</w:t>
      </w:r>
      <w:r w:rsidRPr="008528F3">
        <w:t xml:space="preserve"> A screenshot of the GENESIS web interface. Visible here are the module choices, the “developer mode” toggle, and button</w:t>
      </w:r>
      <w:del w:id="66" w:author="Jonathan Yong" w:date="2021-12-30T12:23:00Z">
        <w:r w:rsidRPr="008528F3" w:rsidDel="003C258F">
          <w:delText>s</w:delText>
        </w:r>
      </w:del>
      <w:r w:rsidRPr="008528F3">
        <w:t xml:space="preserve"> for downloading the pulse program.</w:t>
      </w:r>
    </w:p>
    <w:p w14:paraId="63DB7CE8" w14:textId="3C1A890A" w:rsidR="00DD4FED" w:rsidRPr="008528F3" w:rsidRDefault="00DD4FED" w:rsidP="007173F1">
      <w:pPr>
        <w:pStyle w:val="TAMainText"/>
      </w:pPr>
      <w:r w:rsidRPr="008528F3">
        <w:t xml:space="preserve">The regular GENESIS user interface is designed to </w:t>
      </w:r>
      <w:del w:id="67" w:author="Jonathan Yong" w:date="2021-12-30T12:24:00Z">
        <w:r w:rsidRPr="008528F3" w:rsidDel="003C258F">
          <w:delText xml:space="preserve">only </w:delText>
        </w:r>
      </w:del>
      <w:r w:rsidRPr="008528F3">
        <w:t xml:space="preserve">produce </w:t>
      </w:r>
      <w:ins w:id="68" w:author="Jonathan Yong" w:date="2021-12-30T12:24:00Z">
        <w:r w:rsidR="003C258F">
          <w:t xml:space="preserve">only </w:t>
        </w:r>
      </w:ins>
      <w:r w:rsidRPr="008528F3">
        <w:t xml:space="preserve">viable supersequences: thus, for example, it is not possible to create the CS or SBC supersequences discussed earlier. This is most useful for users who wish to follow established best practices. For more advanced usage, enabling “developer mode” will remove these limitations, allowing any arbitrary combination of modules to be created. The website further contains an extensive library of frequently asked questions about the implementation and practical details of NOAH experiments. It also offers download links for the AU scripts used for processing, as well as </w:t>
      </w:r>
      <w:r>
        <w:t xml:space="preserve">a </w:t>
      </w:r>
      <w:r w:rsidRPr="008528F3">
        <w:t>new Python script used for toggling non‐uniform sampling on</w:t>
      </w:r>
      <w:r>
        <w:t xml:space="preserve"> or </w:t>
      </w:r>
      <w:r w:rsidRPr="008528F3">
        <w:t>off.</w:t>
      </w:r>
    </w:p>
    <w:p w14:paraId="52E219F5" w14:textId="7714FBF6" w:rsidR="00CF24EA" w:rsidRPr="00CF24EA" w:rsidRDefault="00CF24EA" w:rsidP="004D6F23">
      <w:pPr>
        <w:pStyle w:val="TESectionHeading"/>
      </w:pPr>
      <w:r w:rsidRPr="00CF24EA">
        <w:t>IMPLEMENTATION DETAILS</w:t>
      </w:r>
    </w:p>
    <w:p w14:paraId="3A7D1261" w14:textId="3424F7B7" w:rsidR="00CF24EA" w:rsidRDefault="00CF24EA" w:rsidP="007173F1">
      <w:pPr>
        <w:pStyle w:val="TAMainText"/>
      </w:pPr>
      <w:r>
        <w:t xml:space="preserve">We begin with a brief discussion of how the GENESIS approach works. The pulse program generation code itself is written in TypeScript (version 4.2.3, Microsoft), which is compiled to JavaScript (formally ECMAScript 2015, or “ES6”) and then executed directly in a client’s </w:t>
      </w:r>
      <w:r w:rsidR="00AA0FBC">
        <w:t xml:space="preserve">web </w:t>
      </w:r>
      <w:r>
        <w:t xml:space="preserve">browser. The </w:t>
      </w:r>
      <w:r w:rsidR="00B21C0C">
        <w:t>i</w:t>
      </w:r>
      <w:r w:rsidR="00AA0FBC">
        <w:t xml:space="preserve">nterface </w:t>
      </w:r>
      <w:r w:rsidR="00B21C0C">
        <w:t>displays</w:t>
      </w:r>
      <w:r>
        <w:t xml:space="preserve"> a list of modules for users to choose from, using accessible and familiar names such as HMBC, HSQC, and so on (Figure 2). Internally, these are mapped to a series of </w:t>
      </w:r>
      <w:proofErr w:type="spellStart"/>
      <w:r w:rsidRPr="00CF24EA">
        <w:rPr>
          <w:i/>
          <w:iCs/>
        </w:rPr>
        <w:t>NOAHModule</w:t>
      </w:r>
      <w:proofErr w:type="spellEnd"/>
      <w:r>
        <w:t xml:space="preserve"> objects, each of which contain module‐ specific information, such as its abbreviation, the requisite parameter definitions, the pulse program for the module itself, and the appropriate AU program to be used for processing.</w:t>
      </w:r>
    </w:p>
    <w:p w14:paraId="4877516D" w14:textId="77777777" w:rsidR="00CF24EA" w:rsidRDefault="00CF24EA" w:rsidP="00605070">
      <w:pPr>
        <w:pStyle w:val="VAFigureCaption"/>
      </w:pPr>
      <w:r>
        <w:rPr>
          <w:noProof/>
        </w:rPr>
        <w:lastRenderedPageBreak/>
        <w:drawing>
          <wp:inline distT="0" distB="0" distL="0" distR="0" wp14:anchorId="5DEB9B44" wp14:editId="6F2E98F7">
            <wp:extent cx="3045600" cy="334790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045600" cy="3347905"/>
                    </a:xfrm>
                    <a:prstGeom prst="rect">
                      <a:avLst/>
                    </a:prstGeom>
                  </pic:spPr>
                </pic:pic>
              </a:graphicData>
            </a:graphic>
          </wp:inline>
        </w:drawing>
      </w:r>
    </w:p>
    <w:p w14:paraId="247BA19C" w14:textId="486401D6" w:rsidR="00CF24EA" w:rsidRPr="007C1383" w:rsidRDefault="00CF24EA" w:rsidP="00605070">
      <w:pPr>
        <w:pStyle w:val="VAFigureCaption"/>
      </w:pPr>
      <w:r w:rsidRPr="007D6B20">
        <w:rPr>
          <w:b/>
          <w:bCs/>
        </w:rPr>
        <w:t>Figure 3</w:t>
      </w:r>
      <w:r w:rsidR="00821C76">
        <w:rPr>
          <w:b/>
          <w:bCs/>
        </w:rPr>
        <w:t>.</w:t>
      </w:r>
      <w:r w:rsidRPr="00CF24EA">
        <w:t xml:space="preserve"> Abridged</w:t>
      </w:r>
      <w:r w:rsidR="00DD4FED">
        <w:t xml:space="preserve"> GENESIS</w:t>
      </w:r>
      <w:r w:rsidRPr="00CF24EA">
        <w:t xml:space="preserve"> pulse program for a NOAH‐2 </w:t>
      </w:r>
      <w:proofErr w:type="spellStart"/>
      <w:r w:rsidRPr="00CF24EA">
        <w:t>S</w:t>
      </w:r>
      <w:r w:rsidRPr="00CF24EA">
        <w:rPr>
          <w:vertAlign w:val="superscript"/>
        </w:rPr>
        <w:t>+</w:t>
      </w:r>
      <w:r w:rsidRPr="00CF24EA">
        <w:t>C</w:t>
      </w:r>
      <w:r w:rsidRPr="00CF24EA">
        <w:rPr>
          <w:vertAlign w:val="superscript"/>
        </w:rPr>
        <w:t>c</w:t>
      </w:r>
      <w:proofErr w:type="spellEnd"/>
      <w:r w:rsidRPr="00CF24EA">
        <w:t xml:space="preserve"> supersequence (</w:t>
      </w:r>
      <w:r w:rsidRPr="00CF24EA">
        <w:rPr>
          <w:vertAlign w:val="superscript"/>
        </w:rPr>
        <w:t>13</w:t>
      </w:r>
      <w:r w:rsidRPr="00CF24EA">
        <w:t>C seHSQC + CLIP‐COSY). Specific sections of interest are numbered on the left. (1) Module‐specific delays are given unique identifiers to prevent clashes and to improve readability. (2) TopSpin parameters (</w:t>
      </w:r>
      <w:r w:rsidR="00641823">
        <w:t xml:space="preserve">such as the </w:t>
      </w:r>
      <w:r w:rsidRPr="00CF24EA">
        <w:t>delay</w:t>
      </w:r>
      <w:r w:rsidR="00641823">
        <w:t xml:space="preserve"> </w:t>
      </w:r>
      <w:r w:rsidRPr="00CF24EA">
        <w:rPr>
          <w:i/>
          <w:iCs/>
        </w:rPr>
        <w:t>d4</w:t>
      </w:r>
      <w:r w:rsidRPr="00CF24EA">
        <w:t>) are standardized between modules. (3) The pulse program instructions begin here. (4)</w:t>
      </w:r>
      <w:ins w:id="69" w:author="Jonathan Yong" w:date="2021-12-30T12:18:00Z">
        <w:r w:rsidR="002C1838">
          <w:t xml:space="preserve"> Commands for</w:t>
        </w:r>
      </w:ins>
      <w:r>
        <w:t xml:space="preserve"> </w:t>
      </w:r>
      <w:r w:rsidRPr="00CF24EA">
        <w:rPr>
          <w:i/>
          <w:iCs/>
        </w:rPr>
        <w:t>t</w:t>
      </w:r>
      <w:r w:rsidRPr="00CF24EA">
        <w:rPr>
          <w:vertAlign w:val="subscript"/>
        </w:rPr>
        <w:t>1</w:t>
      </w:r>
      <w:r>
        <w:t xml:space="preserve"> </w:t>
      </w:r>
      <w:r w:rsidRPr="00CF24EA">
        <w:t>incrementation and echo–antiecho</w:t>
      </w:r>
      <w:del w:id="70" w:author="Jonathan Yong" w:date="2021-12-30T12:18:00Z">
        <w:r w:rsidRPr="00CF24EA" w:rsidDel="002C1838">
          <w:delText xml:space="preserve"> gradient inversion</w:delText>
        </w:r>
      </w:del>
      <w:ins w:id="71" w:author="Jonathan Yong" w:date="2021-12-30T12:18:00Z">
        <w:r w:rsidR="002C1838">
          <w:t xml:space="preserve"> selection</w:t>
        </w:r>
      </w:ins>
      <w:r w:rsidR="00641823">
        <w:t xml:space="preserve"> </w:t>
      </w:r>
      <w:ins w:id="72" w:author="Jonathan Yong" w:date="2021-12-30T12:18:00Z">
        <w:r w:rsidR="002C1838">
          <w:t>are</w:t>
        </w:r>
      </w:ins>
      <w:del w:id="73" w:author="Jonathan Yong" w:date="2021-12-30T12:18:00Z">
        <w:r w:rsidR="00641823" w:rsidDel="002C1838">
          <w:delText>is</w:delText>
        </w:r>
      </w:del>
      <w:r w:rsidR="00641823">
        <w:t xml:space="preserve"> inserted here</w:t>
      </w:r>
      <w:r w:rsidRPr="00CF24EA">
        <w:t xml:space="preserve">. (5) Pulse and receiver phase cycles are standardized between modules. (6) Comments for </w:t>
      </w:r>
      <w:del w:id="74" w:author="Jonathan Yong" w:date="2021-12-30T12:18:00Z">
        <w:r w:rsidRPr="00CF24EA" w:rsidDel="002C1838">
          <w:delText>gradient pulses</w:delText>
        </w:r>
      </w:del>
      <w:ins w:id="75" w:author="Jonathan Yong" w:date="2021-12-30T18:10:00Z">
        <w:r w:rsidR="0058771F">
          <w:t>PFGs</w:t>
        </w:r>
      </w:ins>
      <w:r w:rsidRPr="00CF24EA">
        <w:t xml:space="preserve"> are compatible with the TopSpin </w:t>
      </w:r>
      <w:proofErr w:type="spellStart"/>
      <w:r w:rsidRPr="00CF24EA">
        <w:rPr>
          <w:i/>
          <w:iCs/>
        </w:rPr>
        <w:t>gppp</w:t>
      </w:r>
      <w:proofErr w:type="spellEnd"/>
      <w:r w:rsidRPr="00CF24EA">
        <w:t xml:space="preserve"> script. (7) Instructions for generating shaped pulses using TopSpin’s </w:t>
      </w:r>
      <w:proofErr w:type="spellStart"/>
      <w:r w:rsidRPr="00CF24EA">
        <w:t>WaveMaker</w:t>
      </w:r>
      <w:proofErr w:type="spellEnd"/>
      <w:r w:rsidRPr="00CF24EA">
        <w:t xml:space="preserve"> software. (8) Comments describing each parameter appear in the parameter setup screen. (9) Instructions for processing AU programs are encoded here, along with information about the specific modules used and a timestamp which ensures reproducibility.</w:t>
      </w:r>
    </w:p>
    <w:p w14:paraId="576B08C6" w14:textId="1164BEAD" w:rsidR="00913806" w:rsidRPr="008528F3" w:rsidRDefault="00913806" w:rsidP="007173F1">
      <w:pPr>
        <w:pStyle w:val="TAMainText"/>
      </w:pPr>
      <w:r>
        <w:t>Using this information, GENESIS then constructs the pulse program in several steps (Figure 3). The pulse program begins with h</w:t>
      </w:r>
      <w:r w:rsidRPr="00CF24EA">
        <w:t>eader comments including information about the pulse program and constituent modules</w:t>
      </w:r>
      <w:r>
        <w:t xml:space="preserve">. </w:t>
      </w:r>
      <w:r w:rsidRPr="00CF24EA">
        <w:t>Parameter definitions</w:t>
      </w:r>
      <w:ins w:id="76" w:author="Jonathan Yong" w:date="2021-12-30T12:24:00Z">
        <w:r w:rsidR="003C258F">
          <w:t xml:space="preserve"> for</w:t>
        </w:r>
      </w:ins>
      <w:del w:id="77" w:author="Jonathan Yong" w:date="2021-12-30T12:24:00Z">
        <w:r w:rsidRPr="00CF24EA" w:rsidDel="003C258F">
          <w:delText xml:space="preserve"> from</w:delText>
        </w:r>
      </w:del>
      <w:r w:rsidRPr="00CF24EA">
        <w:t xml:space="preserve"> each module </w:t>
      </w:r>
      <w:proofErr w:type="gramStart"/>
      <w:r w:rsidRPr="00CF24EA">
        <w:t>are</w:t>
      </w:r>
      <w:proofErr w:type="gramEnd"/>
      <w:r w:rsidRPr="00CF24EA">
        <w:t xml:space="preserve"> then collated, taking particular care to avoid duplicate definitions for parameters used in multiple mo</w:t>
      </w:r>
      <w:r>
        <w:t>d</w:t>
      </w:r>
      <w:r w:rsidRPr="00CF24EA">
        <w:t>ules</w:t>
      </w:r>
      <w:r>
        <w:t xml:space="preserve">. </w:t>
      </w:r>
      <w:r w:rsidRPr="00CF24EA">
        <w:t>The main section, which contains the actual instructions for the pulse sequence, is then put together</w:t>
      </w:r>
      <w:r w:rsidR="008806A6">
        <w:t>: t</w:t>
      </w:r>
      <w:r w:rsidRPr="00CF24EA">
        <w:t>his is done mostly by concatenating individual modules</w:t>
      </w:r>
      <w:del w:id="78" w:author="Jonathan Yong" w:date="2021-12-30T12:24:00Z">
        <w:r w:rsidRPr="00CF24EA" w:rsidDel="003C258F">
          <w:delText xml:space="preserve"> together</w:delText>
        </w:r>
      </w:del>
      <w:r w:rsidRPr="00CF24EA">
        <w:t xml:space="preserve">, </w:t>
      </w:r>
      <w:r w:rsidR="008806A6">
        <w:t xml:space="preserve">with some </w:t>
      </w:r>
      <w:r w:rsidRPr="00CF24EA">
        <w:t xml:space="preserve">context-sensitive blocks </w:t>
      </w:r>
      <w:r w:rsidR="008806A6" w:rsidRPr="00CF24EA">
        <w:t xml:space="preserve">such as purge pulses, </w:t>
      </w:r>
      <w:ins w:id="79" w:author="Jonathan Yong" w:date="2021-12-30T12:13:00Z">
        <w:r w:rsidR="008A3AAB">
          <w:t xml:space="preserve">pulsed field </w:t>
        </w:r>
      </w:ins>
      <w:r w:rsidR="008806A6" w:rsidRPr="00CF24EA">
        <w:t>gradients</w:t>
      </w:r>
      <w:ins w:id="80" w:author="Jonathan Yong" w:date="2021-12-30T12:13:00Z">
        <w:r w:rsidR="008A3AAB">
          <w:t xml:space="preserve"> (PFGs)</w:t>
        </w:r>
      </w:ins>
      <w:r w:rsidR="008806A6" w:rsidRPr="00CF24EA">
        <w:t xml:space="preserve">, or ASAP </w:t>
      </w:r>
      <w:proofErr w:type="gramStart"/>
      <w:r w:rsidR="008806A6" w:rsidRPr="00CF24EA">
        <w:t>mixing</w:t>
      </w:r>
      <w:r w:rsidR="008806A6" w:rsidRPr="00CF24EA">
        <w:rPr>
          <w:vertAlign w:val="superscript"/>
        </w:rPr>
        <w:t>[</w:t>
      </w:r>
      <w:proofErr w:type="gramEnd"/>
      <w:r w:rsidR="008806A6" w:rsidRPr="00CF24EA">
        <w:rPr>
          <w:vertAlign w:val="superscript"/>
        </w:rPr>
        <w:t>1</w:t>
      </w:r>
      <w:r w:rsidR="008806A6">
        <w:rPr>
          <w:vertAlign w:val="superscript"/>
        </w:rPr>
        <w:t>8</w:t>
      </w:r>
      <w:r w:rsidR="008806A6" w:rsidRPr="00CF24EA">
        <w:rPr>
          <w:vertAlign w:val="superscript"/>
        </w:rPr>
        <w:t>]</w:t>
      </w:r>
      <w:r w:rsidR="008806A6" w:rsidRPr="00CF24EA">
        <w:t xml:space="preserve"> </w:t>
      </w:r>
      <w:r w:rsidRPr="00CF24EA">
        <w:t xml:space="preserve">placed </w:t>
      </w:r>
      <w:r w:rsidRPr="00CF24EA">
        <w:rPr>
          <w:i/>
          <w:iCs/>
        </w:rPr>
        <w:t>between</w:t>
      </w:r>
      <w:r w:rsidRPr="00CF24EA">
        <w:t xml:space="preserve"> modules</w:t>
      </w:r>
      <w:r>
        <w:t xml:space="preserve">. </w:t>
      </w:r>
      <w:r w:rsidRPr="00CF24EA">
        <w:t xml:space="preserve">Appropriate looping and incrementation of parameters such as phase cycles, </w:t>
      </w:r>
      <w:r w:rsidRPr="00CF24EA">
        <w:rPr>
          <w:i/>
          <w:iCs/>
        </w:rPr>
        <w:t>t</w:t>
      </w:r>
      <w:r w:rsidRPr="00CF24EA">
        <w:rPr>
          <w:vertAlign w:val="subscript"/>
        </w:rPr>
        <w:t>1</w:t>
      </w:r>
      <w:r w:rsidRPr="00CF24EA">
        <w:t xml:space="preserve"> delays, and </w:t>
      </w:r>
      <w:del w:id="81" w:author="Jonathan Yong" w:date="2021-12-30T12:14:00Z">
        <w:r w:rsidRPr="00CF24EA" w:rsidDel="008A3AAB">
          <w:delText xml:space="preserve">gradient </w:delText>
        </w:r>
      </w:del>
      <w:ins w:id="82" w:author="Jonathan Yong" w:date="2021-12-30T12:14:00Z">
        <w:r w:rsidR="008A3AAB">
          <w:t>PFG</w:t>
        </w:r>
        <w:r w:rsidR="008A3AAB" w:rsidRPr="00CF24EA">
          <w:t xml:space="preserve"> </w:t>
        </w:r>
      </w:ins>
      <w:r w:rsidRPr="00CF24EA">
        <w:t>amplitudes for echo</w:t>
      </w:r>
      <w:r>
        <w:t>–</w:t>
      </w:r>
      <w:r w:rsidRPr="00CF24EA">
        <w:t xml:space="preserve">antiecho selection </w:t>
      </w:r>
      <w:ins w:id="83" w:author="Jonathan Yong" w:date="2021-12-30T12:24:00Z">
        <w:r w:rsidR="003C258F">
          <w:t>are</w:t>
        </w:r>
      </w:ins>
      <w:del w:id="84" w:author="Jonathan Yong" w:date="2021-12-30T12:24:00Z">
        <w:r w:rsidRPr="00CF24EA" w:rsidDel="003C258F">
          <w:delText>is</w:delText>
        </w:r>
      </w:del>
      <w:r w:rsidRPr="00CF24EA">
        <w:t xml:space="preserve"> added at the end of the main section</w:t>
      </w:r>
      <w:r>
        <w:t xml:space="preserve">. </w:t>
      </w:r>
      <w:r w:rsidR="00374217">
        <w:t>Following this, a</w:t>
      </w:r>
      <w:r w:rsidRPr="00CF24EA">
        <w:t xml:space="preserve">dditional comments containing descriptive text for parameters (displayed in TopSpin's </w:t>
      </w:r>
      <w:proofErr w:type="spellStart"/>
      <w:r w:rsidRPr="00CF24EA">
        <w:rPr>
          <w:i/>
          <w:iCs/>
        </w:rPr>
        <w:t>ased</w:t>
      </w:r>
      <w:proofErr w:type="spellEnd"/>
      <w:r w:rsidRPr="00CF24EA">
        <w:t xml:space="preserve"> parameter setup screen), as well as </w:t>
      </w:r>
      <w:del w:id="85" w:author="Jonathan Yong" w:date="2021-12-30T12:14:00Z">
        <w:r w:rsidRPr="00CF24EA" w:rsidDel="008A3AAB">
          <w:delText xml:space="preserve">gradient </w:delText>
        </w:r>
      </w:del>
      <w:ins w:id="86" w:author="Jonathan Yong" w:date="2021-12-30T12:14:00Z">
        <w:r w:rsidR="008A3AAB">
          <w:t>PFG</w:t>
        </w:r>
        <w:r w:rsidR="008A3AAB" w:rsidRPr="00CF24EA">
          <w:t xml:space="preserve"> </w:t>
        </w:r>
      </w:ins>
      <w:r w:rsidRPr="00CF24EA">
        <w:t xml:space="preserve">and shaped pulse information (which allow direct setup using the </w:t>
      </w:r>
      <w:proofErr w:type="spellStart"/>
      <w:r w:rsidRPr="00CF24EA">
        <w:rPr>
          <w:i/>
          <w:iCs/>
        </w:rPr>
        <w:t>gppp</w:t>
      </w:r>
      <w:proofErr w:type="spellEnd"/>
      <w:r w:rsidRPr="00CF24EA">
        <w:t xml:space="preserve"> and </w:t>
      </w:r>
      <w:proofErr w:type="spellStart"/>
      <w:r w:rsidRPr="00CF24EA">
        <w:rPr>
          <w:i/>
          <w:iCs/>
        </w:rPr>
        <w:t>wvm</w:t>
      </w:r>
      <w:proofErr w:type="spellEnd"/>
      <w:r w:rsidRPr="00CF24EA">
        <w:t xml:space="preserve"> commands), are </w:t>
      </w:r>
      <w:r w:rsidR="00374217">
        <w:t>inserted</w:t>
      </w:r>
      <w:r w:rsidRPr="00CF24EA">
        <w:t>.</w:t>
      </w:r>
      <w:r>
        <w:t xml:space="preserve"> </w:t>
      </w:r>
      <w:r w:rsidRPr="00CF24EA">
        <w:t>Finally, we also specify the exact modules used in the pulse program, the GENESIS version number, and a timestamp</w:t>
      </w:r>
      <w:r w:rsidR="00374217">
        <w:t>: t</w:t>
      </w:r>
      <w:r w:rsidRPr="00CF24EA">
        <w:t>his is important for reproducibility purposes.</w:t>
      </w:r>
    </w:p>
    <w:p w14:paraId="53D31AC9" w14:textId="3F01EDAB" w:rsidR="00CF24EA" w:rsidRDefault="00CF24EA" w:rsidP="007173F1">
      <w:pPr>
        <w:pStyle w:val="TAMainText"/>
      </w:pPr>
      <w:r w:rsidRPr="00CF24EA">
        <w:t xml:space="preserve">An immediate problem of directly concatenating pulse program texts from different </w:t>
      </w:r>
      <w:del w:id="87" w:author="Jonathan Yong" w:date="2021-12-30T12:24:00Z">
        <w:r w:rsidR="00144AD9" w:rsidDel="003C258F">
          <w:delText>sources</w:delText>
        </w:r>
        <w:r w:rsidR="00144AD9" w:rsidRPr="00CF24EA" w:rsidDel="003C258F">
          <w:delText xml:space="preserve"> </w:delText>
        </w:r>
      </w:del>
      <w:ins w:id="88" w:author="Jonathan Yong" w:date="2021-12-30T12:24:00Z">
        <w:r w:rsidR="003C258F">
          <w:t>modules</w:t>
        </w:r>
        <w:r w:rsidR="003C258F" w:rsidRPr="00CF24EA">
          <w:t xml:space="preserve"> </w:t>
        </w:r>
      </w:ins>
      <w:r w:rsidRPr="00CF24EA">
        <w:t xml:space="preserve">is that a given parameter </w:t>
      </w:r>
      <w:ins w:id="89" w:author="Jonathan Yong" w:date="2021-12-30T12:25:00Z">
        <w:r w:rsidR="003C258F">
          <w:t xml:space="preserve">in </w:t>
        </w:r>
      </w:ins>
      <w:del w:id="90" w:author="Jonathan Yong" w:date="2021-12-30T12:25:00Z">
        <w:r w:rsidR="00144AD9" w:rsidDel="003C258F">
          <w:delText xml:space="preserve">from </w:delText>
        </w:r>
      </w:del>
      <w:r w:rsidRPr="00CF24EA">
        <w:t xml:space="preserve">one </w:t>
      </w:r>
      <w:del w:id="91" w:author="Jonathan Yong" w:date="2021-12-30T12:25:00Z">
        <w:r w:rsidR="00144AD9" w:rsidDel="003C258F">
          <w:delText xml:space="preserve">source </w:delText>
        </w:r>
      </w:del>
      <w:ins w:id="92" w:author="Jonathan Yong" w:date="2021-12-30T12:25:00Z">
        <w:r w:rsidR="003C258F">
          <w:t xml:space="preserve">module </w:t>
        </w:r>
      </w:ins>
      <w:r w:rsidRPr="00CF24EA">
        <w:t>may take on a different meaning in another</w:t>
      </w:r>
      <w:r w:rsidR="00144AD9">
        <w:t xml:space="preserve"> </w:t>
      </w:r>
      <w:del w:id="93" w:author="Jonathan Yong" w:date="2021-12-30T12:25:00Z">
        <w:r w:rsidR="00144AD9" w:rsidDel="003C258F">
          <w:delText>source</w:delText>
        </w:r>
      </w:del>
      <w:ins w:id="94" w:author="Jonathan Yong" w:date="2021-12-30T12:25:00Z">
        <w:r w:rsidR="003C258F">
          <w:t>module</w:t>
        </w:r>
      </w:ins>
      <w:r w:rsidRPr="00CF24EA">
        <w:t xml:space="preserve">. </w:t>
      </w:r>
      <w:r w:rsidR="00144AD9">
        <w:t xml:space="preserve">To avoid such </w:t>
      </w:r>
      <w:r w:rsidR="00144AD9">
        <w:t>clashes</w:t>
      </w:r>
      <w:r w:rsidRPr="00CF24EA">
        <w:t>, we have fully standardized all parameters used in the GENESIS pulse programs. These include pulse widths (</w:t>
      </w:r>
      <w:r w:rsidRPr="00CF24EA">
        <w:rPr>
          <w:i/>
          <w:iCs/>
        </w:rPr>
        <w:t>p#</w:t>
      </w:r>
      <w:r w:rsidRPr="00CF24EA">
        <w:t>), delays (</w:t>
      </w:r>
      <w:r w:rsidRPr="00CF24EA">
        <w:rPr>
          <w:i/>
          <w:iCs/>
        </w:rPr>
        <w:t>d#</w:t>
      </w:r>
      <w:r w:rsidRPr="00CF24EA">
        <w:t>), constants (</w:t>
      </w:r>
      <w:proofErr w:type="spellStart"/>
      <w:r w:rsidRPr="00CF24EA">
        <w:rPr>
          <w:i/>
          <w:iCs/>
        </w:rPr>
        <w:t>cnst</w:t>
      </w:r>
      <w:proofErr w:type="spellEnd"/>
      <w:r w:rsidRPr="00CF24EA">
        <w:rPr>
          <w:i/>
          <w:iCs/>
        </w:rPr>
        <w:t>#</w:t>
      </w:r>
      <w:r w:rsidRPr="00CF24EA">
        <w:t>),</w:t>
      </w:r>
      <w:r w:rsidR="00DB296E">
        <w:t xml:space="preserve"> </w:t>
      </w:r>
      <w:r w:rsidR="00DB296E" w:rsidRPr="00DB296E">
        <w:rPr>
          <w:i/>
          <w:iCs/>
        </w:rPr>
        <w:t>z</w:t>
      </w:r>
      <w:r w:rsidR="00DB296E">
        <w:t>-</w:t>
      </w:r>
      <w:r w:rsidRPr="00CF24EA">
        <w:t xml:space="preserve">gradient </w:t>
      </w:r>
      <w:ins w:id="95" w:author="Jonathan Yong" w:date="2021-12-30T12:14:00Z">
        <w:r w:rsidR="008A3AAB">
          <w:t xml:space="preserve">pulse </w:t>
        </w:r>
      </w:ins>
      <w:r w:rsidRPr="00CF24EA">
        <w:t>amplitudes (</w:t>
      </w:r>
      <w:proofErr w:type="spellStart"/>
      <w:r w:rsidRPr="00CF24EA">
        <w:rPr>
          <w:i/>
          <w:iCs/>
        </w:rPr>
        <w:t>gpz</w:t>
      </w:r>
      <w:proofErr w:type="spellEnd"/>
      <w:r w:rsidRPr="00CF24EA">
        <w:rPr>
          <w:i/>
          <w:iCs/>
        </w:rPr>
        <w:t>#</w:t>
      </w:r>
      <w:r w:rsidRPr="00CF24EA">
        <w:t>), and phase cycles (</w:t>
      </w:r>
      <w:proofErr w:type="spellStart"/>
      <w:r w:rsidRPr="00CF24EA">
        <w:rPr>
          <w:i/>
          <w:iCs/>
        </w:rPr>
        <w:t>ph</w:t>
      </w:r>
      <w:proofErr w:type="spellEnd"/>
      <w:r w:rsidRPr="00CF24EA">
        <w:rPr>
          <w:i/>
          <w:iCs/>
        </w:rPr>
        <w:t>#</w:t>
      </w:r>
      <w:r w:rsidRPr="00CF24EA">
        <w:t xml:space="preserve">), where </w:t>
      </w:r>
      <w:r w:rsidRPr="00CF24EA">
        <w:rPr>
          <w:i/>
          <w:iCs/>
        </w:rPr>
        <w:t>#</w:t>
      </w:r>
      <w:r w:rsidRPr="00CF24EA">
        <w:t xml:space="preserve"> represents a non‐negative integer. Where possible, we have chosen meanings that are </w:t>
      </w:r>
      <w:proofErr w:type="gramStart"/>
      <w:r w:rsidRPr="00CF24EA">
        <w:t>similar to</w:t>
      </w:r>
      <w:proofErr w:type="gramEnd"/>
      <w:r w:rsidRPr="00CF24EA">
        <w:t xml:space="preserve"> those in the standard library of Bruker pulse programs, only deviating in order to avoid otherwise inevitable clashes between different modules. Furthermore, in place of module‐specific delays which are often called </w:t>
      </w:r>
      <w:r w:rsidRPr="00CF24EA">
        <w:rPr>
          <w:i/>
          <w:iCs/>
        </w:rPr>
        <w:t>DELTA#</w:t>
      </w:r>
      <w:r w:rsidRPr="00CF24EA">
        <w:t xml:space="preserve"> in standard library sequences, we have chosen to define new identifiers with more human‐readable names inside the pulse program itself. Thus, the delays in a</w:t>
      </w:r>
      <w:ins w:id="96" w:author="Jonathan Yong" w:date="2021-12-30T12:32:00Z">
        <w:r w:rsidR="003C0B51">
          <w:t>n</w:t>
        </w:r>
      </w:ins>
      <w:r w:rsidRPr="00CF24EA">
        <w:t xml:space="preserve"> HSQC sequence might be called </w:t>
      </w:r>
      <w:r w:rsidRPr="00CF24EA">
        <w:rPr>
          <w:i/>
          <w:iCs/>
        </w:rPr>
        <w:t>DC_HSQC#</w:t>
      </w:r>
      <w:r w:rsidRPr="00CF24EA">
        <w:t>, where the first C indicates the indirect‐dimension nucleus (</w:t>
      </w:r>
      <w:r w:rsidRPr="00CF24EA">
        <w:rPr>
          <w:vertAlign w:val="superscript"/>
        </w:rPr>
        <w:t>13</w:t>
      </w:r>
      <w:r w:rsidRPr="00CF24EA">
        <w:t>C).</w:t>
      </w:r>
      <w:r w:rsidR="00144AD9">
        <w:t xml:space="preserve"> </w:t>
      </w:r>
      <w:r w:rsidRPr="00CF24EA">
        <w:t>While this standardi</w:t>
      </w:r>
      <w:r>
        <w:t>z</w:t>
      </w:r>
      <w:r w:rsidRPr="00CF24EA">
        <w:t xml:space="preserve">ation was primarily implemented </w:t>
      </w:r>
      <w:proofErr w:type="gramStart"/>
      <w:r w:rsidRPr="00CF24EA">
        <w:t>in order to</w:t>
      </w:r>
      <w:proofErr w:type="gramEnd"/>
      <w:r w:rsidRPr="00CF24EA">
        <w:t xml:space="preserve"> facilitate pulse program construction, this also makes it far easier for users to set up NOAH experiments. Since </w:t>
      </w:r>
      <w:proofErr w:type="gramStart"/>
      <w:r w:rsidRPr="00CF24EA">
        <w:t>the majority of</w:t>
      </w:r>
      <w:proofErr w:type="gramEnd"/>
      <w:r w:rsidRPr="00CF24EA">
        <w:t xml:space="preserve"> these parameters are consistent with the standard Bruker library, many of them may be directly read in from the </w:t>
      </w:r>
      <w:proofErr w:type="spellStart"/>
      <w:r w:rsidRPr="00CF24EA">
        <w:rPr>
          <w:i/>
          <w:iCs/>
        </w:rPr>
        <w:t>prosol</w:t>
      </w:r>
      <w:proofErr w:type="spellEnd"/>
      <w:r w:rsidRPr="00CF24EA">
        <w:t xml:space="preserve"> relation tables and/or existing parameter sets in TopSpin. Furthermore, since every parameter has the same meaning in every NOAH supersequence, it also makes setting up multiple supersequences an almost trivial task: generally</w:t>
      </w:r>
      <w:r w:rsidR="00144AD9">
        <w:t>,</w:t>
      </w:r>
      <w:r w:rsidRPr="00CF24EA">
        <w:t xml:space="preserve"> only the parameters </w:t>
      </w:r>
      <w:r w:rsidRPr="00CF24EA">
        <w:rPr>
          <w:i/>
          <w:iCs/>
        </w:rPr>
        <w:t>NBL</w:t>
      </w:r>
      <w:r w:rsidRPr="00CF24EA">
        <w:t xml:space="preserve">, </w:t>
      </w:r>
      <w:r w:rsidRPr="00CF24EA">
        <w:rPr>
          <w:i/>
          <w:iCs/>
        </w:rPr>
        <w:t>PULPROG</w:t>
      </w:r>
      <w:r w:rsidRPr="00CF24EA">
        <w:t xml:space="preserve">, and </w:t>
      </w:r>
      <w:r w:rsidRPr="00CF24EA">
        <w:rPr>
          <w:i/>
          <w:iCs/>
        </w:rPr>
        <w:t>TD1</w:t>
      </w:r>
      <w:r w:rsidRPr="00CF24EA">
        <w:t xml:space="preserve"> need be changed.</w:t>
      </w:r>
    </w:p>
    <w:p w14:paraId="50A29F3B" w14:textId="5B0FE814" w:rsidR="00CF24EA" w:rsidRPr="008528F3" w:rsidRDefault="00CF24EA" w:rsidP="007173F1">
      <w:pPr>
        <w:pStyle w:val="TAMainText"/>
      </w:pPr>
      <w:r w:rsidRPr="00CF24EA">
        <w:t>Another potential issue is that different versions of a pulse sequence often exist. An example is the</w:t>
      </w:r>
      <w:r>
        <w:t xml:space="preserve"> </w:t>
      </w:r>
      <w:proofErr w:type="spellStart"/>
      <w:r w:rsidRPr="00CF24EA">
        <w:rPr>
          <w:i/>
          <w:iCs/>
        </w:rPr>
        <w:t>zz</w:t>
      </w:r>
      <w:proofErr w:type="spellEnd"/>
      <w:r>
        <w:t>-</w:t>
      </w:r>
      <w:r w:rsidRPr="00CF24EA">
        <w:t>HMBC</w:t>
      </w:r>
      <w:ins w:id="97" w:author="Jonathan Yong" w:date="2021-12-30T14:20:00Z">
        <w:r w:rsidR="00372849">
          <w:t xml:space="preserve"> module</w:t>
        </w:r>
      </w:ins>
      <w:r w:rsidRPr="00CF24EA">
        <w:t>, where th</w:t>
      </w:r>
      <w:r>
        <w:t>e</w:t>
      </w:r>
      <w:r w:rsidR="00E950AA">
        <w:t xml:space="preserve"> implementation of the</w:t>
      </w:r>
      <w:r>
        <w:t xml:space="preserve"> </w:t>
      </w:r>
      <w:proofErr w:type="spellStart"/>
      <w:r w:rsidRPr="00CF24EA">
        <w:rPr>
          <w:i/>
          <w:iCs/>
        </w:rPr>
        <w:t>zz</w:t>
      </w:r>
      <w:proofErr w:type="spellEnd"/>
      <w:r>
        <w:t>-</w:t>
      </w:r>
      <w:r w:rsidRPr="00CF24EA">
        <w:t xml:space="preserve">filter element </w:t>
      </w:r>
      <w:r w:rsidR="00E950AA">
        <w:t>depends on whether</w:t>
      </w:r>
      <w:r w:rsidRPr="00CF24EA">
        <w:t xml:space="preserve"> </w:t>
      </w:r>
      <w:r w:rsidRPr="00CF24EA">
        <w:rPr>
          <w:vertAlign w:val="superscript"/>
        </w:rPr>
        <w:t>13</w:t>
      </w:r>
      <w:r w:rsidRPr="00CF24EA">
        <w:t xml:space="preserve">C‐bound and/or </w:t>
      </w:r>
      <w:r w:rsidRPr="00CF24EA">
        <w:rPr>
          <w:vertAlign w:val="superscript"/>
        </w:rPr>
        <w:t>15</w:t>
      </w:r>
      <w:r w:rsidRPr="00CF24EA">
        <w:t xml:space="preserve">N‐bound </w:t>
      </w:r>
      <w:r w:rsidRPr="00CF24EA">
        <w:rPr>
          <w:vertAlign w:val="superscript"/>
        </w:rPr>
        <w:t>1</w:t>
      </w:r>
      <w:r w:rsidRPr="00CF24EA">
        <w:t>H magnetization</w:t>
      </w:r>
      <w:r w:rsidR="00E950AA">
        <w:t xml:space="preserve"> need</w:t>
      </w:r>
      <w:ins w:id="98" w:author="Jonathan Yong" w:date="2021-12-30T12:25:00Z">
        <w:r w:rsidR="000019C1">
          <w:t>s</w:t>
        </w:r>
      </w:ins>
      <w:r w:rsidR="00E950AA">
        <w:t xml:space="preserve"> to be retained for later modules</w:t>
      </w:r>
      <w:r w:rsidRPr="00CF24EA">
        <w:t>.</w:t>
      </w:r>
      <w:r w:rsidRPr="00CF24EA">
        <w:rPr>
          <w:vertAlign w:val="superscript"/>
        </w:rPr>
        <w:t>[</w:t>
      </w:r>
      <w:r w:rsidR="002F012D">
        <w:rPr>
          <w:vertAlign w:val="superscript"/>
        </w:rPr>
        <w:t>17</w:t>
      </w:r>
      <w:r w:rsidRPr="00CF24EA">
        <w:rPr>
          <w:vertAlign w:val="superscript"/>
        </w:rPr>
        <w:t>,1</w:t>
      </w:r>
      <w:r w:rsidR="002F012D">
        <w:rPr>
          <w:vertAlign w:val="superscript"/>
        </w:rPr>
        <w:t>9</w:t>
      </w:r>
      <w:r w:rsidRPr="00CF24EA">
        <w:rPr>
          <w:vertAlign w:val="superscript"/>
        </w:rPr>
        <w:t>]</w:t>
      </w:r>
      <w:r w:rsidRPr="00CF24EA">
        <w:t xml:space="preserve"> Since the user only specifies that they want a</w:t>
      </w:r>
      <w:ins w:id="99" w:author="Jonathan Yong" w:date="2021-12-30T12:32:00Z">
        <w:r w:rsidR="003C0B51">
          <w:t>n</w:t>
        </w:r>
      </w:ins>
      <w:r w:rsidRPr="00CF24EA">
        <w:t xml:space="preserve"> HMBC module and not the exact details of the</w:t>
      </w:r>
      <w:r>
        <w:t xml:space="preserve"> </w:t>
      </w:r>
      <w:proofErr w:type="spellStart"/>
      <w:r w:rsidRPr="00CF24EA">
        <w:rPr>
          <w:i/>
          <w:iCs/>
        </w:rPr>
        <w:t>zz</w:t>
      </w:r>
      <w:proofErr w:type="spellEnd"/>
      <w:r>
        <w:t>-</w:t>
      </w:r>
      <w:r w:rsidRPr="00CF24EA">
        <w:t>filter, the GENESIS code must in effect make this choice for the user behind the scenes, in an adaptive fashion which changes depending on what other modules the user selects (Figure 4). Advanced users may, however, circumvent this and make their own choice by entering “developer mode”</w:t>
      </w:r>
      <w:ins w:id="100" w:author="Jonathan Yong" w:date="2021-12-30T14:21:00Z">
        <w:r w:rsidR="00372849">
          <w:t>, where</w:t>
        </w:r>
      </w:ins>
      <w:del w:id="101" w:author="Jonathan Yong" w:date="2021-12-30T14:21:00Z">
        <w:r w:rsidRPr="00CF24EA" w:rsidDel="00372849">
          <w:delText>:</w:delText>
        </w:r>
      </w:del>
      <w:r w:rsidRPr="00CF24EA">
        <w:t xml:space="preserve"> each </w:t>
      </w:r>
      <w:del w:id="102" w:author="Jonathan Yong" w:date="2021-12-30T14:19:00Z">
        <w:r w:rsidRPr="00CF24EA" w:rsidDel="004A0FF0">
          <w:delText xml:space="preserve">version </w:delText>
        </w:r>
        <w:r w:rsidR="00144AD9" w:rsidDel="004A0FF0">
          <w:delText xml:space="preserve">of the </w:delText>
        </w:r>
      </w:del>
      <w:r w:rsidR="00144AD9">
        <w:t xml:space="preserve">HMBC </w:t>
      </w:r>
      <w:ins w:id="103" w:author="Jonathan Yong" w:date="2021-12-30T14:19:00Z">
        <w:r w:rsidR="004A0FF0">
          <w:t xml:space="preserve">version </w:t>
        </w:r>
      </w:ins>
      <w:r w:rsidRPr="00CF24EA">
        <w:t xml:space="preserve">is assigned a </w:t>
      </w:r>
      <w:del w:id="104" w:author="Jonathan Yong" w:date="2021-12-30T14:21:00Z">
        <w:r w:rsidRPr="00CF24EA" w:rsidDel="00372849">
          <w:delText xml:space="preserve">different </w:delText>
        </w:r>
      </w:del>
      <w:ins w:id="105" w:author="Jonathan Yong" w:date="2021-12-30T14:21:00Z">
        <w:r w:rsidR="00372849">
          <w:t>unique</w:t>
        </w:r>
        <w:r w:rsidR="00372849" w:rsidRPr="00CF24EA">
          <w:t xml:space="preserve"> </w:t>
        </w:r>
      </w:ins>
      <w:r w:rsidRPr="00CF24EA">
        <w:t xml:space="preserve">label </w:t>
      </w:r>
      <w:r w:rsidRPr="00CF24EA">
        <w:rPr>
          <w:i/>
          <w:iCs/>
        </w:rPr>
        <w:t>C_HMBC</w:t>
      </w:r>
      <w:r w:rsidR="00144AD9">
        <w:rPr>
          <w:i/>
          <w:iCs/>
        </w:rPr>
        <w:t>_{LABEL}</w:t>
      </w:r>
      <w:r w:rsidRPr="00CF24EA">
        <w:t xml:space="preserve"> (the</w:t>
      </w:r>
      <w:del w:id="106" w:author="Jonathan Yong" w:date="2021-12-30T14:21:00Z">
        <w:r w:rsidRPr="00CF24EA" w:rsidDel="00372849">
          <w:delText xml:space="preserve"> </w:delText>
        </w:r>
        <w:r w:rsidR="00144AD9" w:rsidDel="00372849">
          <w:delText>available</w:delText>
        </w:r>
      </w:del>
      <w:ins w:id="107" w:author="Jonathan Yong" w:date="2021-12-30T14:21:00Z">
        <w:r w:rsidR="00372849">
          <w:t>se</w:t>
        </w:r>
      </w:ins>
      <w:r w:rsidR="00144AD9">
        <w:t xml:space="preserve"> </w:t>
      </w:r>
      <w:r w:rsidRPr="00CF24EA">
        <w:t xml:space="preserve">labels are </w:t>
      </w:r>
      <w:ins w:id="108" w:author="Jonathan Yong" w:date="2021-12-30T14:21:00Z">
        <w:r w:rsidR="00372849">
          <w:t xml:space="preserve">explained </w:t>
        </w:r>
      </w:ins>
      <w:del w:id="109" w:author="Jonathan Yong" w:date="2021-12-30T14:21:00Z">
        <w:r w:rsidRPr="00CF24EA" w:rsidDel="00372849">
          <w:delText xml:space="preserve">enumerated </w:delText>
        </w:r>
      </w:del>
      <w:r w:rsidRPr="00CF24EA">
        <w:t xml:space="preserve">in more detail on the website). The sensitivity‐enhanced </w:t>
      </w:r>
      <w:proofErr w:type="gramStart"/>
      <w:r w:rsidRPr="00CF24EA">
        <w:t>HSQC</w:t>
      </w:r>
      <w:ins w:id="110" w:author="Jonathan Yong" w:date="2021-12-30T14:24:00Z">
        <w:r w:rsidR="00372849" w:rsidRPr="00372849">
          <w:rPr>
            <w:vertAlign w:val="superscript"/>
            <w:rPrChange w:id="111" w:author="Jonathan Yong" w:date="2021-12-30T14:24:00Z">
              <w:rPr/>
            </w:rPrChange>
          </w:rPr>
          <w:t>[</w:t>
        </w:r>
        <w:proofErr w:type="gramEnd"/>
        <w:r w:rsidR="00372849" w:rsidRPr="00372849">
          <w:rPr>
            <w:vertAlign w:val="superscript"/>
            <w:rPrChange w:id="112" w:author="Jonathan Yong" w:date="2021-12-30T14:24:00Z">
              <w:rPr/>
            </w:rPrChange>
          </w:rPr>
          <w:t>25,26]</w:t>
        </w:r>
      </w:ins>
      <w:r w:rsidRPr="00CF24EA">
        <w:t xml:space="preserve"> (seHSQC, abbreviated ‘S</w:t>
      </w:r>
      <w:r w:rsidRPr="00CF24EA">
        <w:rPr>
          <w:vertAlign w:val="superscript"/>
        </w:rPr>
        <w:t>+</w:t>
      </w:r>
      <w:r w:rsidRPr="00CF24EA">
        <w:t>’/</w:t>
      </w:r>
      <w:proofErr w:type="spellStart"/>
      <w:r w:rsidRPr="00CF24EA">
        <w:t>Sp</w:t>
      </w:r>
      <w:proofErr w:type="spellEnd"/>
      <w:r w:rsidRPr="00CF24EA">
        <w:t xml:space="preserve">) </w:t>
      </w:r>
      <w:ins w:id="113" w:author="Jonathan Yong" w:date="2021-12-30T14:26:00Z">
        <w:r w:rsidR="003545BE">
          <w:t xml:space="preserve">module </w:t>
        </w:r>
      </w:ins>
      <w:r w:rsidRPr="00CF24EA">
        <w:t>presents a similar case. If the seHSQC module is followed by one or more homonuclear modules such as a COSY or NOESY, then the ZIP</w:t>
      </w:r>
      <w:del w:id="114" w:author="Jonathan Yong" w:date="2021-12-30T14:25:00Z">
        <w:r w:rsidRPr="00CF24EA" w:rsidDel="00372849">
          <w:delText>‐seHSQC</w:delText>
        </w:r>
      </w:del>
      <w:ins w:id="115" w:author="Jonathan Yong" w:date="2021-12-30T14:25:00Z">
        <w:r w:rsidR="00372849">
          <w:t xml:space="preserve"> element</w:t>
        </w:r>
      </w:ins>
      <w:r w:rsidRPr="00CF24EA">
        <w:rPr>
          <w:vertAlign w:val="superscript"/>
        </w:rPr>
        <w:t>[22,23]</w:t>
      </w:r>
      <w:r w:rsidRPr="00CF24EA">
        <w:t xml:space="preserve"> is automatically </w:t>
      </w:r>
      <w:del w:id="116" w:author="Jonathan Yong" w:date="2021-12-30T14:25:00Z">
        <w:r w:rsidRPr="00CF24EA" w:rsidDel="00372849">
          <w:delText>chosen</w:delText>
        </w:r>
      </w:del>
      <w:ins w:id="117" w:author="Jonathan Yong" w:date="2021-12-30T14:25:00Z">
        <w:r w:rsidR="00372849">
          <w:t>inserted at the beginning of the seHSQC module</w:t>
        </w:r>
      </w:ins>
      <w:r w:rsidRPr="00CF24EA">
        <w:t xml:space="preserve">, </w:t>
      </w:r>
      <w:ins w:id="118" w:author="Jonathan Yong" w:date="2021-12-30T14:26:00Z">
        <w:r w:rsidR="003545BE">
          <w:t xml:space="preserve">in order to </w:t>
        </w:r>
      </w:ins>
      <w:del w:id="119" w:author="Jonathan Yong" w:date="2021-12-30T14:26:00Z">
        <w:r w:rsidRPr="00CF24EA" w:rsidDel="003545BE">
          <w:delText xml:space="preserve">as </w:delText>
        </w:r>
      </w:del>
      <w:del w:id="120" w:author="Jonathan Yong" w:date="2021-12-30T14:25:00Z">
        <w:r w:rsidRPr="00CF24EA" w:rsidDel="00372849">
          <w:delText xml:space="preserve">this </w:delText>
        </w:r>
        <w:r w:rsidR="00144AD9" w:rsidDel="00372849">
          <w:delText xml:space="preserve">version </w:delText>
        </w:r>
      </w:del>
      <w:r w:rsidRPr="00CF24EA">
        <w:t>preserve</w:t>
      </w:r>
      <w:del w:id="121" w:author="Jonathan Yong" w:date="2021-12-30T14:26:00Z">
        <w:r w:rsidRPr="00CF24EA" w:rsidDel="003545BE">
          <w:delText>s</w:delText>
        </w:r>
      </w:del>
      <w:r w:rsidRPr="00CF24EA">
        <w:t xml:space="preserve"> the </w:t>
      </w:r>
      <w:del w:id="122" w:author="Jonathan Yong" w:date="2021-12-30T12:37:00Z">
        <w:r w:rsidRPr="00CF24EA" w:rsidDel="00F56AA1">
          <w:delText>requisite</w:delText>
        </w:r>
        <w:r w:rsidR="00144AD9" w:rsidDel="00F56AA1">
          <w:delText xml:space="preserve"> </w:delText>
        </w:r>
      </w:del>
      <w:r w:rsidR="00144AD9">
        <w:t>bulk</w:t>
      </w:r>
      <w:r w:rsidRPr="00CF24EA">
        <w:t xml:space="preserve"> magnetization </w:t>
      </w:r>
      <w:ins w:id="123" w:author="Jonathan Yong" w:date="2021-12-30T12:37:00Z">
        <w:r w:rsidR="00F56AA1">
          <w:t xml:space="preserve">required by </w:t>
        </w:r>
      </w:ins>
      <w:del w:id="124" w:author="Jonathan Yong" w:date="2021-12-30T12:37:00Z">
        <w:r w:rsidRPr="00CF24EA" w:rsidDel="00F56AA1">
          <w:delText xml:space="preserve">for </w:delText>
        </w:r>
      </w:del>
      <w:r w:rsidRPr="00CF24EA">
        <w:t xml:space="preserve">the later modules. However, if the seHSQC module is </w:t>
      </w:r>
      <w:r w:rsidR="00144AD9">
        <w:t>placed at the end of</w:t>
      </w:r>
      <w:r w:rsidRPr="00CF24EA">
        <w:t xml:space="preserve"> the sequence, then the </w:t>
      </w:r>
      <w:del w:id="125" w:author="Jonathan Yong" w:date="2021-12-30T14:25:00Z">
        <w:r w:rsidRPr="00CF24EA" w:rsidDel="00372849">
          <w:delText>original Cavanagh–Rance–Kay seHSQC</w:delText>
        </w:r>
        <w:r w:rsidRPr="00CF24EA" w:rsidDel="00372849">
          <w:rPr>
            <w:vertAlign w:val="superscript"/>
          </w:rPr>
          <w:delText>[25,26]</w:delText>
        </w:r>
      </w:del>
      <w:ins w:id="126" w:author="Jonathan Yong" w:date="2021-12-30T14:25:00Z">
        <w:r w:rsidR="00372849">
          <w:t>ZIP element is omitted</w:t>
        </w:r>
      </w:ins>
      <w:del w:id="127" w:author="Jonathan Yong" w:date="2021-12-30T14:25:00Z">
        <w:r w:rsidRPr="00CF24EA" w:rsidDel="00372849">
          <w:delText xml:space="preserve"> is chosen</w:delText>
        </w:r>
      </w:del>
      <w:r w:rsidRPr="00CF24EA">
        <w:t xml:space="preserve"> </w:t>
      </w:r>
      <w:del w:id="128" w:author="Jonathan Yong" w:date="2021-12-30T14:25:00Z">
        <w:r w:rsidRPr="00CF24EA" w:rsidDel="00372849">
          <w:delText>in order to</w:delText>
        </w:r>
      </w:del>
      <w:ins w:id="129" w:author="Jonathan Yong" w:date="2021-12-30T14:25:00Z">
        <w:r w:rsidR="00372849" w:rsidRPr="00CF24EA">
          <w:t>to</w:t>
        </w:r>
      </w:ins>
      <w:r w:rsidRPr="00CF24EA">
        <w:t xml:space="preserve"> maximize sensitivity.</w:t>
      </w:r>
    </w:p>
    <w:p w14:paraId="09C3868F" w14:textId="77777777" w:rsidR="00CF24EA" w:rsidRDefault="00CF24EA" w:rsidP="00605070">
      <w:pPr>
        <w:pStyle w:val="VAFigureCaption"/>
      </w:pPr>
      <w:r>
        <w:rPr>
          <w:noProof/>
        </w:rPr>
        <w:drawing>
          <wp:inline distT="0" distB="0" distL="0" distR="0" wp14:anchorId="7C43A270" wp14:editId="78E0A039">
            <wp:extent cx="3044825" cy="131768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3044825" cy="1317687"/>
                    </a:xfrm>
                    <a:prstGeom prst="rect">
                      <a:avLst/>
                    </a:prstGeom>
                  </pic:spPr>
                </pic:pic>
              </a:graphicData>
            </a:graphic>
          </wp:inline>
        </w:drawing>
      </w:r>
    </w:p>
    <w:p w14:paraId="2D0DD38C" w14:textId="2A332D1E" w:rsidR="00CF24EA" w:rsidRPr="007C1383" w:rsidRDefault="00CF24EA" w:rsidP="00605070">
      <w:pPr>
        <w:pStyle w:val="VAFigureCaption"/>
      </w:pPr>
      <w:r w:rsidRPr="007D6B20">
        <w:rPr>
          <w:b/>
          <w:bCs/>
        </w:rPr>
        <w:t>Figure 4</w:t>
      </w:r>
      <w:r w:rsidR="00821C76">
        <w:rPr>
          <w:b/>
          <w:bCs/>
        </w:rPr>
        <w:t>.</w:t>
      </w:r>
      <w:r w:rsidRPr="00CF24EA">
        <w:t xml:space="preserve"> Flowchart illustrating how GENESIS decides the form of th</w:t>
      </w:r>
      <w:r>
        <w:t xml:space="preserve">e </w:t>
      </w:r>
      <w:proofErr w:type="spellStart"/>
      <w:r w:rsidRPr="00CF24EA">
        <w:rPr>
          <w:i/>
          <w:iCs/>
        </w:rPr>
        <w:t>zz</w:t>
      </w:r>
      <w:proofErr w:type="spellEnd"/>
      <w:r>
        <w:t>-</w:t>
      </w:r>
      <w:r w:rsidRPr="00CF24EA">
        <w:t xml:space="preserve">filter to be used in a </w:t>
      </w:r>
      <w:r w:rsidRPr="00CF24EA">
        <w:rPr>
          <w:vertAlign w:val="superscript"/>
        </w:rPr>
        <w:t>1</w:t>
      </w:r>
      <w:r w:rsidRPr="00CF24EA">
        <w:t>H–</w:t>
      </w:r>
      <w:r w:rsidRPr="00CF24EA">
        <w:rPr>
          <w:vertAlign w:val="superscript"/>
        </w:rPr>
        <w:t>13</w:t>
      </w:r>
      <w:r w:rsidRPr="00CF24EA">
        <w:t>C HMBC module. Dotted lines represent the branch where developer mode is enabled, i.e.</w:t>
      </w:r>
      <w:r w:rsidR="009F461D">
        <w:t>,</w:t>
      </w:r>
      <w:r w:rsidRPr="00CF24EA">
        <w:t xml:space="preserve"> the user has full control over which form is used: these are </w:t>
      </w:r>
      <w:r w:rsidR="00144AD9">
        <w:t>specified using</w:t>
      </w:r>
      <w:r w:rsidRPr="00CF24EA">
        <w:t xml:space="preserve"> alphabetical </w:t>
      </w:r>
      <w:r w:rsidR="00144AD9">
        <w:t>labels of the form</w:t>
      </w:r>
      <w:r w:rsidR="00144AD9" w:rsidRPr="00CF24EA">
        <w:t xml:space="preserve"> </w:t>
      </w:r>
      <w:r w:rsidRPr="0074289A">
        <w:rPr>
          <w:i/>
          <w:iCs/>
        </w:rPr>
        <w:t>C_HMBC</w:t>
      </w:r>
      <w:r w:rsidR="00144AD9" w:rsidRPr="0074289A">
        <w:rPr>
          <w:i/>
          <w:iCs/>
        </w:rPr>
        <w:t>_{LABEL}</w:t>
      </w:r>
      <w:r w:rsidRPr="00CF24EA">
        <w:t>. Solid lines represent the standard user mode, i.e.</w:t>
      </w:r>
      <w:r w:rsidR="009F461D">
        <w:t>,</w:t>
      </w:r>
      <w:r w:rsidRPr="00CF24EA">
        <w:t xml:space="preserve"> developer mode disabled: in this case, GENESIS automatically chooses the appropriate module based on what other modules are present in the supersequence.</w:t>
      </w:r>
    </w:p>
    <w:p w14:paraId="372ECEE7" w14:textId="0801ABC0" w:rsidR="00CF24EA" w:rsidRDefault="006E0591" w:rsidP="007173F1">
      <w:pPr>
        <w:pStyle w:val="TAMainText"/>
      </w:pPr>
      <w:del w:id="130" w:author="Jonathan Yong" w:date="2021-12-30T14:01:00Z">
        <w:r w:rsidDel="00484195">
          <w:lastRenderedPageBreak/>
          <w:delText>In order to</w:delText>
        </w:r>
      </w:del>
      <w:ins w:id="131" w:author="Jonathan Yong" w:date="2021-12-30T14:01:00Z">
        <w:r w:rsidR="00484195">
          <w:t>To</w:t>
        </w:r>
      </w:ins>
      <w:r>
        <w:t xml:space="preserve"> maximize flexibility within a sequence, t</w:t>
      </w:r>
      <w:r w:rsidR="00223952" w:rsidRPr="00223952">
        <w:t xml:space="preserve">he GENESIS pulse programs make substantial use of acquisition flags, a feature within TopSpin which allows for conditional compilation of pulse program segments. By defining one or more “symbols” inside the </w:t>
      </w:r>
      <w:proofErr w:type="spellStart"/>
      <w:r w:rsidR="00223952" w:rsidRPr="00223952">
        <w:rPr>
          <w:i/>
          <w:iCs/>
        </w:rPr>
        <w:t>zgoptns</w:t>
      </w:r>
      <w:proofErr w:type="spellEnd"/>
      <w:r w:rsidR="00223952" w:rsidRPr="00223952">
        <w:t xml:space="preserve"> TopSpin parameter, users may choose whether to include additional features in the pulse program, such as multiplicity editing in HSQC sequences, zero‐quantum suppression,</w:t>
      </w:r>
      <w:r w:rsidR="00223952" w:rsidRPr="00223952">
        <w:rPr>
          <w:vertAlign w:val="superscript"/>
        </w:rPr>
        <w:t>[27]</w:t>
      </w:r>
      <w:r w:rsidR="00223952" w:rsidRPr="00223952">
        <w:t xml:space="preserve"> and solvent suppression. The benefit of this is that there is no need for users to store multiple different pulse sequences which </w:t>
      </w:r>
      <w:del w:id="132" w:author="Jonathan Yong" w:date="2021-12-30T14:02:00Z">
        <w:r w:rsidR="00223952" w:rsidRPr="00223952" w:rsidDel="00484195">
          <w:delText xml:space="preserve">only </w:delText>
        </w:r>
      </w:del>
      <w:r w:rsidR="00223952" w:rsidRPr="00223952">
        <w:t xml:space="preserve">differ </w:t>
      </w:r>
      <w:ins w:id="133" w:author="Jonathan Yong" w:date="2021-12-30T14:02:00Z">
        <w:r w:rsidR="00484195">
          <w:t xml:space="preserve">only </w:t>
        </w:r>
      </w:ins>
      <w:r w:rsidR="00223952" w:rsidRPr="00223952">
        <w:t xml:space="preserve">in </w:t>
      </w:r>
      <w:ins w:id="134" w:author="Jonathan Yong" w:date="2021-12-30T14:02:00Z">
        <w:r w:rsidR="00484195">
          <w:t xml:space="preserve">small, </w:t>
        </w:r>
      </w:ins>
      <w:r w:rsidR="00223952" w:rsidRPr="00223952">
        <w:t xml:space="preserve">isolated </w:t>
      </w:r>
      <w:del w:id="135" w:author="Jonathan Yong" w:date="2021-12-30T14:02:00Z">
        <w:r w:rsidR="00223952" w:rsidRPr="00223952" w:rsidDel="00484195">
          <w:delText>sections</w:delText>
        </w:r>
      </w:del>
      <w:ins w:id="136" w:author="Jonathan Yong" w:date="2021-12-30T14:02:00Z">
        <w:r w:rsidR="00484195">
          <w:t>segments</w:t>
        </w:r>
      </w:ins>
      <w:r w:rsidR="00223952" w:rsidRPr="00223952">
        <w:t>.</w:t>
      </w:r>
    </w:p>
    <w:p w14:paraId="4B8C6553" w14:textId="270E4CE2" w:rsidR="00223952" w:rsidRDefault="004D6F23" w:rsidP="007173F1">
      <w:pPr>
        <w:pStyle w:val="TAMainText"/>
      </w:pPr>
      <w:r>
        <w:t>As a final point for this section, we touch on the issue of r</w:t>
      </w:r>
      <w:r w:rsidR="00223952">
        <w:t>eproducibility</w:t>
      </w:r>
      <w:r>
        <w:t>, which</w:t>
      </w:r>
      <w:r w:rsidR="00223952">
        <w:t xml:space="preserve"> is a key consideration for scientific code </w:t>
      </w:r>
      <w:r>
        <w:t xml:space="preserve">such as </w:t>
      </w:r>
      <w:r w:rsidR="00223952">
        <w:t>GENESIS.</w:t>
      </w:r>
      <w:r w:rsidR="00223952" w:rsidRPr="00223952">
        <w:rPr>
          <w:vertAlign w:val="superscript"/>
        </w:rPr>
        <w:t>[28]</w:t>
      </w:r>
      <w:r w:rsidR="00223952">
        <w:t xml:space="preserve"> </w:t>
      </w:r>
      <w:r>
        <w:t>Although one of t</w:t>
      </w:r>
      <w:r w:rsidR="00223952">
        <w:t xml:space="preserve">he </w:t>
      </w:r>
      <w:proofErr w:type="gramStart"/>
      <w:r w:rsidR="00223952">
        <w:t>primary</w:t>
      </w:r>
      <w:proofErr w:type="gramEnd"/>
      <w:r w:rsidR="00223952">
        <w:t xml:space="preserve"> aim</w:t>
      </w:r>
      <w:r>
        <w:t>s</w:t>
      </w:r>
      <w:r w:rsidR="00223952">
        <w:t xml:space="preserve"> of GENESIS is to release </w:t>
      </w:r>
      <w:r>
        <w:t xml:space="preserve">new </w:t>
      </w:r>
      <w:r w:rsidR="00223952">
        <w:t>updates to NOAH supersequences in a timely fashion, it is also important that old releases of pulse sequences remain available</w:t>
      </w:r>
      <w:r>
        <w:t>,</w:t>
      </w:r>
      <w:r w:rsidR="00223952">
        <w:t xml:space="preserve"> so that scientific results using these pulse sequences may be reproduced. Furthermore, each release is accompanied by a suite of processing scripts; these may also be modified over time, and to ensure compatibility with the pulse sequences, old versions of the scripts must also be kept available.</w:t>
      </w:r>
    </w:p>
    <w:p w14:paraId="7C17D940" w14:textId="2A6A35D3" w:rsidR="00223952" w:rsidRDefault="00223952" w:rsidP="007173F1">
      <w:pPr>
        <w:pStyle w:val="TAMainText"/>
      </w:pPr>
      <w:r>
        <w:t xml:space="preserve">To ensure that NMR experiments run with GENESIS pulse programs and scripts are always reproducible, each pulse program and script is marked with a version number (labelled (9) in Figure 3). Old versions of GENESIS may be obtained using the following formula: to access version </w:t>
      </w:r>
      <w:proofErr w:type="spellStart"/>
      <w:r w:rsidR="004D6F23">
        <w:t>v</w:t>
      </w:r>
      <w:r>
        <w:t>X.</w:t>
      </w:r>
      <w:proofErr w:type="gramStart"/>
      <w:r>
        <w:t>Y.Z</w:t>
      </w:r>
      <w:proofErr w:type="spellEnd"/>
      <w:proofErr w:type="gramEnd"/>
      <w:r>
        <w:t xml:space="preserve"> (where X, Y, Z are integers), navigate to the URL https://nmr-genesis.co .</w:t>
      </w:r>
      <w:proofErr w:type="spellStart"/>
      <w:r>
        <w:t>uk</w:t>
      </w:r>
      <w:proofErr w:type="spellEnd"/>
      <w:r>
        <w:t xml:space="preserve">/X/Y/Z. For example, the release version that accompanies this paper is labelled v2.1.0; this can be accessed at </w:t>
      </w:r>
      <w:hyperlink r:id="rId19" w:history="1">
        <w:r w:rsidRPr="00223952">
          <w:rPr>
            <w:rStyle w:val="Hyperlink"/>
          </w:rPr>
          <w:t>https://nmr-genesis.co.uk/2/1/0</w:t>
        </w:r>
      </w:hyperlink>
      <w:r>
        <w:t xml:space="preserve">. While earlier versions are also available and functional, these should be treated as “pre‐release” versions, to be used at the reader’s own risk. As an alternative, the GENESIS code can be obtained from GitHub at </w:t>
      </w:r>
      <w:hyperlink r:id="rId20" w:history="1">
        <w:r w:rsidRPr="00223952">
          <w:rPr>
            <w:rStyle w:val="Hyperlink"/>
          </w:rPr>
          <w:t>https://github.com/yongrenjie/genesis</w:t>
        </w:r>
      </w:hyperlink>
      <w:r w:rsidR="008806A6">
        <w:rPr>
          <w:rStyle w:val="Hyperlink"/>
        </w:rPr>
        <w:t xml:space="preserve"> </w:t>
      </w:r>
      <w:r w:rsidR="008806A6" w:rsidRPr="0074289A">
        <w:rPr>
          <w:rStyle w:val="Hyperlink"/>
          <w:color w:val="auto"/>
          <w:u w:val="none"/>
        </w:rPr>
        <w:t>and run entirely offline</w:t>
      </w:r>
      <w:r w:rsidR="004D6F23" w:rsidRPr="0074289A">
        <w:rPr>
          <w:rStyle w:val="Hyperlink"/>
          <w:color w:val="auto"/>
          <w:u w:val="none"/>
        </w:rPr>
        <w:t>, allowing users to rewind to any desired version</w:t>
      </w:r>
      <w:r>
        <w:t>. Instructions on how to use this are provided in the repository description.</w:t>
      </w:r>
    </w:p>
    <w:p w14:paraId="52E5218D" w14:textId="4FFCA9DC" w:rsidR="00223952" w:rsidRDefault="00223952" w:rsidP="007173F1">
      <w:pPr>
        <w:pStyle w:val="TAMainText"/>
      </w:pPr>
      <w:r w:rsidRPr="00223952">
        <w:t>In its current form, GENESIS is not capable of creating arbitrary pulse sequences; its scope is limited to NOAH supersequences. However, this remains a viable target for the future: instead of combining NOAH modules to form a supersequence, one may instead consider combining pulse sequence elements (e.g.</w:t>
      </w:r>
      <w:r w:rsidR="009F461D">
        <w:t>,</w:t>
      </w:r>
      <w:r w:rsidRPr="00223952">
        <w:t xml:space="preserve"> spin echoes, INEPT, zero‐quantum suppression, decoupling, or solvent suppression schemes) to form a pulse sequence. At an even more granular level, individual building blocks (e.g.</w:t>
      </w:r>
      <w:r w:rsidR="009F461D">
        <w:t>,</w:t>
      </w:r>
      <w:r w:rsidRPr="00223952">
        <w:t xml:space="preserve"> pulses, delays, </w:t>
      </w:r>
      <w:del w:id="137" w:author="Jonathan Yong" w:date="2021-12-30T12:14:00Z">
        <w:r w:rsidRPr="00223952" w:rsidDel="008A3AAB">
          <w:delText>gradients</w:delText>
        </w:r>
      </w:del>
      <w:ins w:id="138" w:author="Jonathan Yong" w:date="2021-12-30T12:14:00Z">
        <w:r w:rsidR="008A3AAB">
          <w:t>PFGs</w:t>
        </w:r>
      </w:ins>
      <w:r w:rsidRPr="00223952">
        <w:t>) could be strung together to construct a pulse sequence in an interactive fashion.</w:t>
      </w:r>
    </w:p>
    <w:p w14:paraId="4FB1245E" w14:textId="6AA837D7" w:rsidR="00223952" w:rsidRDefault="004D6F23" w:rsidP="004D6F23">
      <w:pPr>
        <w:pStyle w:val="TESupportingInfoTitle"/>
      </w:pPr>
      <w:r>
        <w:t xml:space="preserve">NEW </w:t>
      </w:r>
      <w:r w:rsidR="004A6883">
        <w:t>NOAH IMPROVEMENTS IN GENESIS</w:t>
      </w:r>
    </w:p>
    <w:p w14:paraId="0AA67A56" w14:textId="69D8A533" w:rsidR="00AD26ED" w:rsidRDefault="00223952" w:rsidP="007173F1">
      <w:pPr>
        <w:pStyle w:val="TAMainText"/>
      </w:pPr>
      <w:r w:rsidRPr="00223952">
        <w:t>We now detail a few recent improvements to NOAH supersequences,</w:t>
      </w:r>
      <w:r w:rsidR="004304E3">
        <w:t xml:space="preserve"> all of</w:t>
      </w:r>
      <w:r w:rsidRPr="00223952">
        <w:t xml:space="preserve"> which are already implemented in the live GENESIS webpage. </w:t>
      </w:r>
      <w:bookmarkStart w:id="139" w:name="_Hlk87627578"/>
      <w:r w:rsidRPr="00223952">
        <w:t xml:space="preserve">It is worth </w:t>
      </w:r>
      <w:r w:rsidR="004D6F23">
        <w:t>emphasizing</w:t>
      </w:r>
      <w:r w:rsidR="004D6F23" w:rsidRPr="00223952">
        <w:t xml:space="preserve"> </w:t>
      </w:r>
      <w:r w:rsidRPr="00223952">
        <w:t xml:space="preserve">that the modular nature of </w:t>
      </w:r>
      <w:r w:rsidR="009A30DB">
        <w:t>GENESIS means that the addition of a new module enables the creation of all possible supersequences containing that module</w:t>
      </w:r>
      <w:r w:rsidR="00AD26ED">
        <w:t xml:space="preserve"> (of which there may be hundreds)</w:t>
      </w:r>
      <w:r w:rsidR="009A30DB">
        <w:t>; traditionally, only around five of these might have been included with a publication.</w:t>
      </w:r>
      <w:r w:rsidR="009A30DB" w:rsidRPr="009A30DB">
        <w:t xml:space="preserve"> </w:t>
      </w:r>
      <w:r w:rsidR="009A30DB">
        <w:t xml:space="preserve">Likewise, simply </w:t>
      </w:r>
      <w:r w:rsidR="009A30DB" w:rsidRPr="00223952">
        <w:t>chang</w:t>
      </w:r>
      <w:r w:rsidR="009A30DB">
        <w:t>ing</w:t>
      </w:r>
      <w:r w:rsidR="009A30DB" w:rsidRPr="00223952">
        <w:t xml:space="preserve"> the underlying code for </w:t>
      </w:r>
      <w:r w:rsidR="006E0591">
        <w:t>any</w:t>
      </w:r>
      <w:r w:rsidR="009A30DB" w:rsidRPr="00223952">
        <w:t xml:space="preserve"> </w:t>
      </w:r>
      <w:r w:rsidR="006E0591">
        <w:t xml:space="preserve">existing </w:t>
      </w:r>
      <w:r w:rsidR="009A30DB" w:rsidRPr="00223952">
        <w:t xml:space="preserve">NOAH module </w:t>
      </w:r>
      <w:r w:rsidR="009A30DB">
        <w:t xml:space="preserve">is sufficient to immediately </w:t>
      </w:r>
      <w:r w:rsidR="009A30DB" w:rsidRPr="00223952">
        <w:t xml:space="preserve">propagate changes to </w:t>
      </w:r>
      <w:r w:rsidR="009A30DB">
        <w:t xml:space="preserve">every relevant </w:t>
      </w:r>
      <w:r w:rsidR="009A30DB" w:rsidRPr="00223952">
        <w:t>supersequence</w:t>
      </w:r>
      <w:bookmarkEnd w:id="139"/>
      <w:r w:rsidR="009A30DB" w:rsidRPr="00223952">
        <w:t>.</w:t>
      </w:r>
    </w:p>
    <w:p w14:paraId="27E591A6" w14:textId="22FA469A" w:rsidR="006E0591" w:rsidRDefault="00540F5D" w:rsidP="007173F1">
      <w:pPr>
        <w:pStyle w:val="TAMainText"/>
      </w:pPr>
      <w:r w:rsidRPr="0074289A">
        <w:rPr>
          <w:b/>
          <w:bCs/>
          <w:vertAlign w:val="superscript"/>
        </w:rPr>
        <w:t>13</w:t>
      </w:r>
      <w:r>
        <w:rPr>
          <w:b/>
          <w:bCs/>
        </w:rPr>
        <w:t xml:space="preserve">C </w:t>
      </w:r>
      <w:r w:rsidR="006E0591" w:rsidRPr="004A6883">
        <w:rPr>
          <w:b/>
          <w:bCs/>
        </w:rPr>
        <w:t>HMBC module.</w:t>
      </w:r>
      <w:r w:rsidR="006E0591">
        <w:t xml:space="preserve"> </w:t>
      </w:r>
      <w:r w:rsidR="006E0591" w:rsidRPr="004C1DD2">
        <w:t>The</w:t>
      </w:r>
      <w:r w:rsidR="006E0591">
        <w:t xml:space="preserve"> </w:t>
      </w:r>
      <w:proofErr w:type="spellStart"/>
      <w:r w:rsidR="006E0591" w:rsidRPr="004C1DD2">
        <w:rPr>
          <w:i/>
          <w:iCs/>
        </w:rPr>
        <w:t>zz</w:t>
      </w:r>
      <w:proofErr w:type="spellEnd"/>
      <w:r w:rsidR="006E0591">
        <w:t>-</w:t>
      </w:r>
      <w:r w:rsidR="006E0591" w:rsidRPr="004C1DD2">
        <w:t xml:space="preserve">HMBC module is ordinarily placed first in a supersequence, </w:t>
      </w:r>
      <w:del w:id="140" w:author="Jonathan Yong" w:date="2021-12-30T12:33:00Z">
        <w:r w:rsidR="006E0591" w:rsidRPr="004C1DD2" w:rsidDel="00F56AA1">
          <w:delText>where</w:delText>
        </w:r>
      </w:del>
      <w:ins w:id="141" w:author="Jonathan Yong" w:date="2021-12-30T12:33:00Z">
        <w:r w:rsidR="00F56AA1">
          <w:t xml:space="preserve"> because </w:t>
        </w:r>
      </w:ins>
      <w:del w:id="142" w:author="Jonathan Yong" w:date="2021-12-30T12:33:00Z">
        <w:r w:rsidR="006E0591" w:rsidRPr="004C1DD2" w:rsidDel="00F56AA1">
          <w:delText xml:space="preserve"> </w:delText>
        </w:r>
      </w:del>
      <w:r w:rsidR="006E0591" w:rsidRPr="004C1DD2">
        <w:t>the</w:t>
      </w:r>
      <w:r w:rsidR="006E0591">
        <w:t xml:space="preserve"> </w:t>
      </w:r>
      <w:proofErr w:type="spellStart"/>
      <w:r w:rsidR="006E0591" w:rsidRPr="004C1DD2">
        <w:rPr>
          <w:i/>
          <w:iCs/>
        </w:rPr>
        <w:t>zz</w:t>
      </w:r>
      <w:proofErr w:type="spellEnd"/>
      <w:r w:rsidR="006E0591">
        <w:t>-</w:t>
      </w:r>
      <w:r w:rsidR="006E0591" w:rsidRPr="004C1DD2">
        <w:t xml:space="preserve">filter element </w:t>
      </w:r>
      <w:del w:id="143" w:author="Jonathan Yong" w:date="2021-12-30T12:33:00Z">
        <w:r w:rsidR="006E0591" w:rsidRPr="004C1DD2" w:rsidDel="00F56AA1">
          <w:delText xml:space="preserve">serves to </w:delText>
        </w:r>
      </w:del>
      <w:ins w:id="144" w:author="Jonathan Yong" w:date="2021-12-30T12:33:00Z">
        <w:r w:rsidR="00F56AA1">
          <w:t xml:space="preserve">allows </w:t>
        </w:r>
      </w:ins>
      <w:del w:id="145" w:author="Jonathan Yong" w:date="2021-12-30T12:33:00Z">
        <w:r w:rsidR="006E0591" w:rsidRPr="004C1DD2" w:rsidDel="00F56AA1">
          <w:delText xml:space="preserve">preserve </w:delText>
        </w:r>
      </w:del>
      <w:r w:rsidR="006E0591" w:rsidRPr="004C1DD2">
        <w:t xml:space="preserve">magnetization of protons directly coupled to </w:t>
      </w:r>
      <w:r w:rsidR="006E0591" w:rsidRPr="004C1DD2">
        <w:rPr>
          <w:vertAlign w:val="superscript"/>
        </w:rPr>
        <w:t>13</w:t>
      </w:r>
      <w:r w:rsidR="006E0591" w:rsidRPr="004C1DD2">
        <w:t xml:space="preserve">C and/or </w:t>
      </w:r>
      <w:r w:rsidR="006E0591" w:rsidRPr="004C1DD2">
        <w:rPr>
          <w:vertAlign w:val="superscript"/>
        </w:rPr>
        <w:t>15</w:t>
      </w:r>
      <w:r w:rsidR="006E0591" w:rsidRPr="004C1DD2">
        <w:t>N</w:t>
      </w:r>
      <w:ins w:id="146" w:author="Jonathan Yong" w:date="2021-12-30T12:33:00Z">
        <w:r w:rsidR="00F56AA1">
          <w:t xml:space="preserve"> to be </w:t>
        </w:r>
        <w:r w:rsidR="00F56AA1">
          <w:t>preserved for later modules</w:t>
        </w:r>
      </w:ins>
      <w:r w:rsidR="006E0591" w:rsidRPr="004C1DD2">
        <w:t>.</w:t>
      </w:r>
      <w:r w:rsidR="006E0591" w:rsidRPr="004C1DD2">
        <w:rPr>
          <w:vertAlign w:val="superscript"/>
        </w:rPr>
        <w:t>[1</w:t>
      </w:r>
      <w:r w:rsidR="006E0591">
        <w:rPr>
          <w:vertAlign w:val="superscript"/>
        </w:rPr>
        <w:t>7</w:t>
      </w:r>
      <w:r w:rsidR="006E0591" w:rsidRPr="004C1DD2">
        <w:rPr>
          <w:vertAlign w:val="superscript"/>
        </w:rPr>
        <w:t>,1</w:t>
      </w:r>
      <w:r w:rsidR="006E0591">
        <w:rPr>
          <w:vertAlign w:val="superscript"/>
        </w:rPr>
        <w:t>9</w:t>
      </w:r>
      <w:r w:rsidR="006E0591" w:rsidRPr="004C1DD2">
        <w:rPr>
          <w:vertAlign w:val="superscript"/>
        </w:rPr>
        <w:t>]</w:t>
      </w:r>
      <w:r w:rsidR="006E0591" w:rsidRPr="004C1DD2">
        <w:t xml:space="preserve"> Specifically, the</w:t>
      </w:r>
      <w:r w:rsidR="006E0591">
        <w:t xml:space="preserve"> </w:t>
      </w:r>
      <w:proofErr w:type="spellStart"/>
      <w:r w:rsidR="006E0591" w:rsidRPr="004C1DD2">
        <w:rPr>
          <w:i/>
          <w:iCs/>
        </w:rPr>
        <w:t>zz</w:t>
      </w:r>
      <w:proofErr w:type="spellEnd"/>
      <w:r w:rsidR="006E0591">
        <w:t>-</w:t>
      </w:r>
      <w:r w:rsidR="006E0591" w:rsidRPr="004C1DD2">
        <w:t xml:space="preserve">filter acts as a 90° excitation pulse on </w:t>
      </w:r>
      <w:r w:rsidR="006E0591" w:rsidRPr="004C1DD2">
        <w:rPr>
          <w:vertAlign w:val="superscript"/>
        </w:rPr>
        <w:t>12</w:t>
      </w:r>
      <w:r w:rsidR="006E0591" w:rsidRPr="004C1DD2">
        <w:t xml:space="preserve">C‐bound protons, while leaving </w:t>
      </w:r>
      <w:r w:rsidR="006E0591" w:rsidRPr="004C1DD2">
        <w:rPr>
          <w:vertAlign w:val="superscript"/>
        </w:rPr>
        <w:t>13</w:t>
      </w:r>
      <w:r w:rsidR="006E0591" w:rsidRPr="004C1DD2">
        <w:t>C‐bound protons along</w:t>
      </w:r>
      <w:r w:rsidR="006E0591">
        <w:t xml:space="preserve"> +</w:t>
      </w:r>
      <w:r w:rsidR="006E0591" w:rsidRPr="004C1DD2">
        <w:rPr>
          <w:i/>
          <w:iCs/>
        </w:rPr>
        <w:t>z</w:t>
      </w:r>
      <w:r w:rsidR="006E0591">
        <w:t xml:space="preserve">. </w:t>
      </w:r>
      <w:r w:rsidR="006E0591" w:rsidRPr="004C1DD2">
        <w:t xml:space="preserve">This is largely accomplished in practice, as evidenced by the fact that the intensities in subsequent HSQC‐type modules are barely perturbed. However, due to instrumental imperfections and/or J‐coupling mismatch, not </w:t>
      </w:r>
      <w:proofErr w:type="gramStart"/>
      <w:r w:rsidR="006E0591" w:rsidRPr="004C1DD2">
        <w:t>all of</w:t>
      </w:r>
      <w:proofErr w:type="gramEnd"/>
      <w:r w:rsidR="006E0591" w:rsidRPr="004C1DD2">
        <w:t xml:space="preserve"> the </w:t>
      </w:r>
      <w:r w:rsidR="006E0591" w:rsidRPr="004C1DD2">
        <w:rPr>
          <w:vertAlign w:val="superscript"/>
        </w:rPr>
        <w:t>13</w:t>
      </w:r>
      <w:r w:rsidR="006E0591" w:rsidRPr="004C1DD2">
        <w:t>C–</w:t>
      </w:r>
      <w:r>
        <w:t xml:space="preserve">bound </w:t>
      </w:r>
      <w:r w:rsidR="006E0591" w:rsidRPr="004C1DD2">
        <w:rPr>
          <w:vertAlign w:val="superscript"/>
        </w:rPr>
        <w:t>1</w:t>
      </w:r>
      <w:r w:rsidR="006E0591" w:rsidRPr="004C1DD2">
        <w:t>H magnetization is perfectly retained: in particular, th</w:t>
      </w:r>
      <w:r w:rsidR="006E0591">
        <w:t xml:space="preserve">e </w:t>
      </w:r>
      <w:proofErr w:type="spellStart"/>
      <w:r w:rsidR="006E0591" w:rsidRPr="004C1DD2">
        <w:rPr>
          <w:i/>
          <w:iCs/>
        </w:rPr>
        <w:t>zz</w:t>
      </w:r>
      <w:proofErr w:type="spellEnd"/>
      <w:r w:rsidR="006E0591">
        <w:t>-</w:t>
      </w:r>
      <w:r w:rsidR="006E0591" w:rsidRPr="004C1DD2">
        <w:t>filter also generates a degree of antiphase</w:t>
      </w:r>
      <w:r w:rsidR="006E0591">
        <w:t xml:space="preserve"> </w:t>
      </w:r>
      <w:r w:rsidR="006E0591" w:rsidRPr="004C1DD2">
        <w:t>magnetization of the form</w:t>
      </w:r>
      <w:r w:rsidR="006E0591">
        <w:t xml:space="preserve"> </w:t>
      </w:r>
      <w:proofErr w:type="spellStart"/>
      <w:r w:rsidR="006E0591">
        <w:t>H</w:t>
      </w:r>
      <w:r w:rsidR="006E0591" w:rsidRPr="004C1DD2">
        <w:rPr>
          <w:i/>
          <w:iCs/>
          <w:vertAlign w:val="subscript"/>
        </w:rPr>
        <w:t>x</w:t>
      </w:r>
      <w:r w:rsidR="006E0591">
        <w:t>C</w:t>
      </w:r>
      <w:r w:rsidR="006E0591" w:rsidRPr="004C1DD2">
        <w:rPr>
          <w:i/>
          <w:iCs/>
          <w:vertAlign w:val="subscript"/>
        </w:rPr>
        <w:t>z</w:t>
      </w:r>
      <w:proofErr w:type="spellEnd"/>
      <w:r w:rsidR="006E0591" w:rsidRPr="004C1DD2">
        <w:t xml:space="preserve">. This antiphase magnetization is later refocused during the low‐pass J‐filter (LPJF) to give in‐phase magnetization, eventually ending up as one‐bond correlation </w:t>
      </w:r>
      <w:r w:rsidR="006E0591">
        <w:t>artifact</w:t>
      </w:r>
      <w:r w:rsidR="006E0591" w:rsidRPr="004C1DD2">
        <w:t>s</w:t>
      </w:r>
      <w:r w:rsidR="006E0591">
        <w:t xml:space="preserve"> in the HMBC spectrum (Figure 5b).</w:t>
      </w:r>
    </w:p>
    <w:p w14:paraId="364CDB39" w14:textId="2D1151B7" w:rsidR="006E0591" w:rsidRPr="008528F3" w:rsidRDefault="006E0591" w:rsidP="007173F1">
      <w:pPr>
        <w:pStyle w:val="TAMainText"/>
      </w:pPr>
      <w:r w:rsidRPr="004C1DD2">
        <w:t xml:space="preserve">A simple solution to this is to add a </w:t>
      </w:r>
      <w:r w:rsidRPr="00882C8D">
        <w:rPr>
          <w:vertAlign w:val="superscript"/>
        </w:rPr>
        <w:t>13</w:t>
      </w:r>
      <w:r w:rsidRPr="004C1DD2">
        <w:t>C 90° pulse at the end of the</w:t>
      </w:r>
      <w:r>
        <w:t xml:space="preserve"> </w:t>
      </w:r>
      <w:proofErr w:type="spellStart"/>
      <w:r w:rsidRPr="004C1DD2">
        <w:rPr>
          <w:i/>
          <w:iCs/>
        </w:rPr>
        <w:t>zz</w:t>
      </w:r>
      <w:proofErr w:type="spellEnd"/>
      <w:r>
        <w:t>-</w:t>
      </w:r>
      <w:r w:rsidRPr="004C1DD2">
        <w:t xml:space="preserve">filter (Figure 5a): this converts any antiphase magnetization to double‐ or zero‐quantum magnetization, which is subsequently dephased by the LPJF. This idea has previously been used by </w:t>
      </w:r>
      <w:proofErr w:type="spellStart"/>
      <w:r w:rsidRPr="004C1DD2">
        <w:t>Luy</w:t>
      </w:r>
      <w:proofErr w:type="spellEnd"/>
      <w:r w:rsidRPr="004C1DD2">
        <w:t xml:space="preserve"> and coworkers in CLIP‐HSQC experiments to remove antiphase contributions prior to FID detection.</w:t>
      </w:r>
      <w:r w:rsidRPr="004C1DD2">
        <w:rPr>
          <w:vertAlign w:val="superscript"/>
        </w:rPr>
        <w:t>[29]</w:t>
      </w:r>
      <w:r w:rsidRPr="004C1DD2">
        <w:t xml:space="preserve"> In the event, this small modification proved to have a large impact, almost completely suppressing the</w:t>
      </w:r>
      <w:r>
        <w:t xml:space="preserve"> </w:t>
      </w:r>
      <w:r w:rsidRPr="004C1DD2">
        <w:rPr>
          <w:vertAlign w:val="superscript"/>
        </w:rPr>
        <w:t>1</w:t>
      </w:r>
      <w:r w:rsidRPr="004C1DD2">
        <w:rPr>
          <w:i/>
          <w:iCs/>
        </w:rPr>
        <w:t>J</w:t>
      </w:r>
      <w:r w:rsidRPr="004C1DD2">
        <w:rPr>
          <w:vertAlign w:val="subscript"/>
        </w:rPr>
        <w:t>CH</w:t>
      </w:r>
      <w:r w:rsidRPr="004C1DD2">
        <w:t xml:space="preserve"> </w:t>
      </w:r>
      <w:r>
        <w:t>artifact</w:t>
      </w:r>
      <w:r w:rsidRPr="004C1DD2">
        <w:t xml:space="preserve">s (Figure 5c). Further comparisons of </w:t>
      </w:r>
      <w:r>
        <w:t>artifact</w:t>
      </w:r>
      <w:r w:rsidRPr="004C1DD2">
        <w:t xml:space="preserve"> intensity are provided in </w:t>
      </w:r>
      <w:r>
        <w:t xml:space="preserve">Section S2 of the </w:t>
      </w:r>
      <w:r w:rsidRPr="00AC2A6F">
        <w:rPr>
          <w:i/>
          <w:iCs/>
        </w:rPr>
        <w:t>Supporting Information</w:t>
      </w:r>
      <w:r w:rsidRPr="004C1DD2">
        <w:t>.</w:t>
      </w:r>
    </w:p>
    <w:p w14:paraId="2FAFEF3D" w14:textId="77777777" w:rsidR="00AD26ED" w:rsidRDefault="00AD26ED" w:rsidP="00605070">
      <w:pPr>
        <w:pStyle w:val="VAFigureCaption"/>
      </w:pPr>
      <w:r>
        <w:rPr>
          <w:noProof/>
        </w:rPr>
        <w:drawing>
          <wp:inline distT="0" distB="0" distL="0" distR="0" wp14:anchorId="4103C8D6" wp14:editId="493C8605">
            <wp:extent cx="3045600" cy="2392972"/>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a:stretch>
                      <a:fillRect/>
                    </a:stretch>
                  </pic:blipFill>
                  <pic:spPr>
                    <a:xfrm>
                      <a:off x="0" y="0"/>
                      <a:ext cx="3045600" cy="2392972"/>
                    </a:xfrm>
                    <a:prstGeom prst="rect">
                      <a:avLst/>
                    </a:prstGeom>
                  </pic:spPr>
                </pic:pic>
              </a:graphicData>
            </a:graphic>
          </wp:inline>
        </w:drawing>
      </w:r>
    </w:p>
    <w:p w14:paraId="0B79C145" w14:textId="5CF03154" w:rsidR="00AD26ED" w:rsidRPr="007C1383" w:rsidRDefault="00AD26ED" w:rsidP="00605070">
      <w:pPr>
        <w:pStyle w:val="VAFigureCaption"/>
      </w:pPr>
      <w:r w:rsidRPr="007D6B20">
        <w:rPr>
          <w:b/>
          <w:bCs/>
        </w:rPr>
        <w:t>Figure 5</w:t>
      </w:r>
      <w:r>
        <w:rPr>
          <w:b/>
          <w:bCs/>
        </w:rPr>
        <w:t>.</w:t>
      </w:r>
      <w:r w:rsidRPr="00223952">
        <w:t xml:space="preserve"> (a) The NOAH</w:t>
      </w:r>
      <w:r>
        <w:t xml:space="preserve"> </w:t>
      </w:r>
      <w:proofErr w:type="spellStart"/>
      <w:r w:rsidRPr="00223952">
        <w:rPr>
          <w:i/>
          <w:iCs/>
        </w:rPr>
        <w:t>zz</w:t>
      </w:r>
      <w:proofErr w:type="spellEnd"/>
      <w:r>
        <w:t>-</w:t>
      </w:r>
      <w:r w:rsidRPr="00223952">
        <w:t xml:space="preserve">HMBC pulse sequence, with the newly added </w:t>
      </w:r>
      <w:r w:rsidRPr="00223952">
        <w:rPr>
          <w:vertAlign w:val="superscript"/>
        </w:rPr>
        <w:t>13</w:t>
      </w:r>
      <w:r w:rsidRPr="00223952">
        <w:t>C 90° pulse highlighted in</w:t>
      </w:r>
      <w:r>
        <w:t xml:space="preserve"> </w:t>
      </w:r>
      <w:r w:rsidRPr="00223952">
        <w:t>red.</w:t>
      </w:r>
      <w:r>
        <w:t xml:space="preserve"> </w:t>
      </w:r>
      <w:r w:rsidRPr="00223952">
        <w:t>The</w:t>
      </w:r>
      <w:r>
        <w:t xml:space="preserve"> </w:t>
      </w:r>
      <w:r w:rsidRPr="00223952">
        <w:t>delays</w:t>
      </w:r>
      <w:r>
        <w:t xml:space="preserve"> </w:t>
      </w:r>
      <w:r w:rsidRPr="00223952">
        <w:t>are</w:t>
      </w:r>
      <w:r>
        <w:t xml:space="preserve"> </w:t>
      </w:r>
      <w:r w:rsidRPr="00223952">
        <w:t>Δ</w:t>
      </w:r>
      <w:r>
        <w:t> </w:t>
      </w:r>
      <w:r w:rsidRPr="00223952">
        <w:t>=</w:t>
      </w:r>
      <w:r>
        <w:t> </w:t>
      </w:r>
      <w:r w:rsidRPr="00223952">
        <w:t>1</w:t>
      </w:r>
      <w:r>
        <w:t> </w:t>
      </w:r>
      <w:r w:rsidRPr="00223952">
        <w:t>/</w:t>
      </w:r>
      <w:r>
        <w:t> </w:t>
      </w:r>
      <w:r w:rsidRPr="00223952">
        <w:t>(</w:t>
      </w:r>
      <w:r>
        <w:t>4 · </w:t>
      </w:r>
      <w:r w:rsidRPr="00223952">
        <w:rPr>
          <w:vertAlign w:val="superscript"/>
        </w:rPr>
        <w:t>1</w:t>
      </w:r>
      <w:r w:rsidRPr="00223952">
        <w:rPr>
          <w:i/>
          <w:iCs/>
        </w:rPr>
        <w:t>J</w:t>
      </w:r>
      <w:r w:rsidRPr="00223952">
        <w:rPr>
          <w:vertAlign w:val="subscript"/>
        </w:rPr>
        <w:t>CH</w:t>
      </w:r>
      <w:r w:rsidRPr="00223952">
        <w:t>)</w:t>
      </w:r>
      <w:r>
        <w:t xml:space="preserve"> </w:t>
      </w:r>
      <w:r w:rsidRPr="00223952">
        <w:t>and</w:t>
      </w:r>
      <w:r>
        <w:t xml:space="preserve"> </w:t>
      </w:r>
      <w:r w:rsidRPr="00223952">
        <w:t>Δ</w:t>
      </w:r>
      <w:r w:rsidRPr="00223952">
        <w:rPr>
          <w:vertAlign w:val="subscript"/>
        </w:rPr>
        <w:t>L</w:t>
      </w:r>
      <w:r>
        <w:rPr>
          <w:vertAlign w:val="subscript"/>
        </w:rPr>
        <w:t>R</w:t>
      </w:r>
      <w:r>
        <w:t> </w:t>
      </w:r>
      <w:r w:rsidRPr="00223952">
        <w:t>=</w:t>
      </w:r>
      <w:r>
        <w:t> </w:t>
      </w:r>
      <w:r w:rsidRPr="00223952">
        <w:t>1</w:t>
      </w:r>
      <w:r>
        <w:t> </w:t>
      </w:r>
      <w:r w:rsidRPr="00223952">
        <w:t>/</w:t>
      </w:r>
      <w:r>
        <w:t> </w:t>
      </w:r>
      <w:r w:rsidRPr="00223952">
        <w:t>(2</w:t>
      </w:r>
      <w:r>
        <w:t> · </w:t>
      </w:r>
      <w:proofErr w:type="spellStart"/>
      <w:r w:rsidRPr="00223952">
        <w:rPr>
          <w:i/>
          <w:iCs/>
          <w:vertAlign w:val="superscript"/>
        </w:rPr>
        <w:t>n</w:t>
      </w:r>
      <w:r w:rsidRPr="00223952">
        <w:rPr>
          <w:i/>
          <w:iCs/>
        </w:rPr>
        <w:t>J</w:t>
      </w:r>
      <w:r w:rsidRPr="00223952">
        <w:rPr>
          <w:vertAlign w:val="subscript"/>
        </w:rPr>
        <w:t>CH</w:t>
      </w:r>
      <w:proofErr w:type="spellEnd"/>
      <w:r w:rsidRPr="00223952">
        <w:t>);</w:t>
      </w:r>
      <w:r>
        <w:t xml:space="preserve"> </w:t>
      </w:r>
      <w:r w:rsidRPr="00223952">
        <w:rPr>
          <w:i/>
          <w:iCs/>
        </w:rPr>
        <w:t>ε</w:t>
      </w:r>
      <w:r>
        <w:t xml:space="preserve"> </w:t>
      </w:r>
      <w:r w:rsidRPr="00223952">
        <w:t>is</w:t>
      </w:r>
      <w:r>
        <w:t xml:space="preserve"> </w:t>
      </w:r>
      <w:r w:rsidRPr="00223952">
        <w:t>the</w:t>
      </w:r>
      <w:r>
        <w:t xml:space="preserve"> </w:t>
      </w:r>
      <w:r w:rsidRPr="00223952">
        <w:t>minimum</w:t>
      </w:r>
      <w:r>
        <w:t xml:space="preserve"> </w:t>
      </w:r>
      <w:r w:rsidRPr="00223952">
        <w:t>time</w:t>
      </w:r>
      <w:r>
        <w:t xml:space="preserve"> </w:t>
      </w:r>
      <w:r w:rsidRPr="00223952">
        <w:t>required</w:t>
      </w:r>
      <w:r>
        <w:t xml:space="preserve"> </w:t>
      </w:r>
      <w:r w:rsidRPr="00223952">
        <w:t>for</w:t>
      </w:r>
      <w:r>
        <w:t xml:space="preserve"> </w:t>
      </w:r>
      <w:r w:rsidRPr="00223952">
        <w:t xml:space="preserve">a </w:t>
      </w:r>
      <w:del w:id="147" w:author="Jonathan Yong" w:date="2021-12-30T18:10:00Z">
        <w:r w:rsidRPr="00223952" w:rsidDel="00605070">
          <w:delText xml:space="preserve">gradient </w:delText>
        </w:r>
      </w:del>
      <w:ins w:id="148" w:author="Jonathan Yong" w:date="2021-12-30T18:10:00Z">
        <w:r w:rsidR="00605070">
          <w:t>PFG</w:t>
        </w:r>
        <w:r w:rsidR="00605070" w:rsidRPr="00223952">
          <w:t xml:space="preserve"> </w:t>
        </w:r>
      </w:ins>
      <w:r w:rsidRPr="00223952">
        <w:t>plus the subsequent recovery delay. Phase cycling is performed as follows:</w:t>
      </w:r>
      <w:r>
        <w:t xml:space="preserve"> </w:t>
      </w:r>
      <w:r w:rsidRPr="00223952">
        <w:rPr>
          <w:i/>
          <w:iCs/>
        </w:rPr>
        <w:t>φ</w:t>
      </w:r>
      <w:r w:rsidRPr="00223952">
        <w:rPr>
          <w:vertAlign w:val="subscript"/>
        </w:rPr>
        <w:t>1</w:t>
      </w:r>
      <w:r>
        <w:t> = </w:t>
      </w:r>
      <w:r w:rsidRPr="00223952">
        <w:rPr>
          <w:i/>
          <w:iCs/>
        </w:rPr>
        <w:t>x</w:t>
      </w:r>
      <w:r>
        <w:t>, −</w:t>
      </w:r>
      <w:r w:rsidRPr="00223952">
        <w:rPr>
          <w:i/>
          <w:iCs/>
        </w:rPr>
        <w:t>x</w:t>
      </w:r>
      <w:r>
        <w:t>;</w:t>
      </w:r>
      <w:r w:rsidRPr="00223952">
        <w:t xml:space="preserve"> </w:t>
      </w:r>
      <w:r w:rsidRPr="00223952">
        <w:rPr>
          <w:i/>
          <w:iCs/>
        </w:rPr>
        <w:t>φ</w:t>
      </w:r>
      <w:r>
        <w:rPr>
          <w:vertAlign w:val="subscript"/>
        </w:rPr>
        <w:t>2</w:t>
      </w:r>
      <w:r>
        <w:t> = </w:t>
      </w:r>
      <w:r w:rsidRPr="00223952">
        <w:rPr>
          <w:i/>
          <w:iCs/>
        </w:rPr>
        <w:t>x</w:t>
      </w:r>
      <w:r>
        <w:t xml:space="preserve">, </w:t>
      </w:r>
      <w:r w:rsidRPr="00223952">
        <w:rPr>
          <w:i/>
          <w:iCs/>
        </w:rPr>
        <w:t>x</w:t>
      </w:r>
      <w:r>
        <w:t>, −</w:t>
      </w:r>
      <w:r w:rsidRPr="00223952">
        <w:rPr>
          <w:i/>
          <w:iCs/>
        </w:rPr>
        <w:t>x</w:t>
      </w:r>
      <w:r>
        <w:t>, −</w:t>
      </w:r>
      <w:r w:rsidRPr="00223952">
        <w:rPr>
          <w:i/>
          <w:iCs/>
        </w:rPr>
        <w:t>x</w:t>
      </w:r>
      <w:r w:rsidRPr="00223952">
        <w:t>;</w:t>
      </w:r>
      <w:r>
        <w:t xml:space="preserve"> </w:t>
      </w:r>
      <w:proofErr w:type="spellStart"/>
      <w:r w:rsidRPr="00223952">
        <w:rPr>
          <w:i/>
          <w:iCs/>
        </w:rPr>
        <w:t>φ</w:t>
      </w:r>
      <w:r>
        <w:rPr>
          <w:vertAlign w:val="subscript"/>
        </w:rPr>
        <w:t>rec</w:t>
      </w:r>
      <w:proofErr w:type="spellEnd"/>
      <w:r>
        <w:t> = </w:t>
      </w:r>
      <w:r w:rsidRPr="00223952">
        <w:rPr>
          <w:i/>
          <w:iCs/>
        </w:rPr>
        <w:t>x</w:t>
      </w:r>
      <w:r>
        <w:t>, −</w:t>
      </w:r>
      <w:r w:rsidRPr="00223952">
        <w:rPr>
          <w:i/>
          <w:iCs/>
        </w:rPr>
        <w:t>x</w:t>
      </w:r>
      <w:r>
        <w:t>, −</w:t>
      </w:r>
      <w:r w:rsidRPr="00223952">
        <w:rPr>
          <w:i/>
          <w:iCs/>
        </w:rPr>
        <w:t>x</w:t>
      </w:r>
      <w:r>
        <w:t xml:space="preserve">, </w:t>
      </w:r>
      <w:r w:rsidRPr="00223952">
        <w:rPr>
          <w:i/>
          <w:iCs/>
        </w:rPr>
        <w:t>x</w:t>
      </w:r>
      <w:r>
        <w:t>.</w:t>
      </w:r>
      <w:r w:rsidRPr="00223952">
        <w:t xml:space="preserve"> All </w:t>
      </w:r>
      <w:del w:id="149" w:author="Jonathan Yong" w:date="2021-12-30T18:10:00Z">
        <w:r w:rsidRPr="00223952" w:rsidDel="00605070">
          <w:delText xml:space="preserve">gradients </w:delText>
        </w:r>
      </w:del>
      <w:ins w:id="150" w:author="Jonathan Yong" w:date="2021-12-30T18:10:00Z">
        <w:r w:rsidR="00605070">
          <w:t>PFG</w:t>
        </w:r>
        <w:r w:rsidR="00605070" w:rsidRPr="00223952">
          <w:t xml:space="preserve">s </w:t>
        </w:r>
      </w:ins>
      <w:r w:rsidRPr="00223952">
        <w:t>have du</w:t>
      </w:r>
      <w:r>
        <w:t>r</w:t>
      </w:r>
      <w:r w:rsidRPr="00223952">
        <w:t xml:space="preserve">ation 1 ms; amplitudes as a fraction of the maximum </w:t>
      </w:r>
      <w:ins w:id="151" w:author="Jonathan Yong" w:date="2021-12-30T12:14:00Z">
        <w:r w:rsidR="008A3AAB" w:rsidRPr="008A3AAB">
          <w:rPr>
            <w:i/>
            <w:iCs/>
            <w:rPrChange w:id="152" w:author="Jonathan Yong" w:date="2021-12-30T12:14:00Z">
              <w:rPr/>
            </w:rPrChange>
          </w:rPr>
          <w:t>z</w:t>
        </w:r>
        <w:r w:rsidR="008A3AAB">
          <w:t>-</w:t>
        </w:r>
      </w:ins>
      <w:r w:rsidRPr="00223952">
        <w:t xml:space="preserve">gradient </w:t>
      </w:r>
      <w:ins w:id="153" w:author="Jonathan Yong" w:date="2021-12-30T12:14:00Z">
        <w:r w:rsidR="008A3AAB">
          <w:t xml:space="preserve">pulse </w:t>
        </w:r>
      </w:ins>
      <w:r w:rsidRPr="00223952">
        <w:t>strength (55.7</w:t>
      </w:r>
      <w:r>
        <w:t> </w:t>
      </w:r>
      <w:r w:rsidRPr="00223952">
        <w:t>G/cm) are as follows:</w:t>
      </w:r>
      <w:r>
        <w:t xml:space="preserve"> </w:t>
      </w:r>
      <w:r w:rsidRPr="00223952">
        <w:rPr>
          <w:i/>
          <w:iCs/>
        </w:rPr>
        <w:t>g</w:t>
      </w:r>
      <w:r w:rsidRPr="00223952">
        <w:rPr>
          <w:vertAlign w:val="subscript"/>
        </w:rPr>
        <w:t>1</w:t>
      </w:r>
      <w:r>
        <w:t xml:space="preserve"> = −15%; </w:t>
      </w:r>
      <w:r w:rsidRPr="00223952">
        <w:rPr>
          <w:i/>
          <w:iCs/>
        </w:rPr>
        <w:t>g</w:t>
      </w:r>
      <w:r w:rsidRPr="00223952">
        <w:rPr>
          <w:vertAlign w:val="subscript"/>
        </w:rPr>
        <w:t>2</w:t>
      </w:r>
      <w:r>
        <w:t xml:space="preserve"> = 10%; </w:t>
      </w:r>
      <w:r w:rsidRPr="00223952">
        <w:rPr>
          <w:i/>
          <w:iCs/>
        </w:rPr>
        <w:t>g</w:t>
      </w:r>
      <w:r w:rsidRPr="00223952">
        <w:rPr>
          <w:vertAlign w:val="subscript"/>
        </w:rPr>
        <w:t>3</w:t>
      </w:r>
      <w:r>
        <w:t xml:space="preserve"> = 5%; </w:t>
      </w:r>
      <w:r w:rsidRPr="00223952">
        <w:rPr>
          <w:i/>
          <w:iCs/>
        </w:rPr>
        <w:t>g</w:t>
      </w:r>
      <w:r w:rsidRPr="00223952">
        <w:rPr>
          <w:vertAlign w:val="subscript"/>
        </w:rPr>
        <w:t>4</w:t>
      </w:r>
      <w:r>
        <w:t xml:space="preserve"> = 80%; </w:t>
      </w:r>
      <w:r w:rsidRPr="00223952">
        <w:rPr>
          <w:i/>
          <w:iCs/>
        </w:rPr>
        <w:t>g</w:t>
      </w:r>
      <w:r w:rsidRPr="00223952">
        <w:rPr>
          <w:vertAlign w:val="subscript"/>
        </w:rPr>
        <w:t>5</w:t>
      </w:r>
      <w:r>
        <w:t> = ±40.2%.</w:t>
      </w:r>
      <w:r w:rsidRPr="00223952">
        <w:t xml:space="preserve"> (b) HMBC spectrum obtained using the original</w:t>
      </w:r>
      <w:r>
        <w:t xml:space="preserve"> </w:t>
      </w:r>
      <w:proofErr w:type="spellStart"/>
      <w:r w:rsidRPr="00223952">
        <w:rPr>
          <w:i/>
          <w:iCs/>
        </w:rPr>
        <w:t>zz</w:t>
      </w:r>
      <w:proofErr w:type="spellEnd"/>
      <w:r>
        <w:t>-</w:t>
      </w:r>
      <w:r w:rsidRPr="00223952">
        <w:t xml:space="preserve">HMBC module, </w:t>
      </w:r>
      <w:proofErr w:type="gramStart"/>
      <w:r w:rsidRPr="00223952">
        <w:t>i.e.</w:t>
      </w:r>
      <w:proofErr w:type="gramEnd"/>
      <w:r w:rsidRPr="00223952">
        <w:t xml:space="preserve"> without the added 90° pulse.</w:t>
      </w:r>
      <w:r>
        <w:t xml:space="preserve"> </w:t>
      </w:r>
      <w:r w:rsidRPr="00223952">
        <w:rPr>
          <w:vertAlign w:val="superscript"/>
        </w:rPr>
        <w:t>1</w:t>
      </w:r>
      <w:r w:rsidRPr="00223952">
        <w:rPr>
          <w:i/>
          <w:iCs/>
        </w:rPr>
        <w:t>J</w:t>
      </w:r>
      <w:r w:rsidRPr="00223952">
        <w:rPr>
          <w:vertAlign w:val="subscript"/>
        </w:rPr>
        <w:t>CH</w:t>
      </w:r>
      <w:r>
        <w:t xml:space="preserve"> artifact</w:t>
      </w:r>
      <w:r w:rsidRPr="00223952">
        <w:t>s are highlighted in red boxes. (c) HMBC spectrum obtained with the added 90° pulse. Spectra were obtained on a 700</w:t>
      </w:r>
      <w:r>
        <w:t> </w:t>
      </w:r>
      <w:r w:rsidRPr="00223952">
        <w:t xml:space="preserve">MHz Bruker AV III equipped with a TCI H/C/N cryoprobe; the sample used was </w:t>
      </w:r>
      <w:r>
        <w:t>40 </w:t>
      </w:r>
      <w:r w:rsidRPr="00223952">
        <w:t>mM andrographolide in DMS</w:t>
      </w:r>
      <w:r>
        <w:t>O-</w:t>
      </w:r>
      <w:r w:rsidRPr="00223952">
        <w:rPr>
          <w:i/>
          <w:iCs/>
        </w:rPr>
        <w:t>d</w:t>
      </w:r>
      <w:r w:rsidRPr="00223952">
        <w:rPr>
          <w:vertAlign w:val="subscript"/>
        </w:rPr>
        <w:t>6</w:t>
      </w:r>
      <w:r w:rsidRPr="00223952">
        <w:t>.</w:t>
      </w:r>
    </w:p>
    <w:p w14:paraId="5ED796F9" w14:textId="1ACA8E8E" w:rsidR="004C1DD2" w:rsidRDefault="004C1DD2" w:rsidP="007173F1">
      <w:pPr>
        <w:pStyle w:val="TAMainText"/>
      </w:pPr>
    </w:p>
    <w:p w14:paraId="1DA20374" w14:textId="40586113" w:rsidR="00AD26ED" w:rsidRDefault="00540F5D" w:rsidP="007173F1">
      <w:pPr>
        <w:pStyle w:val="TAMainText"/>
      </w:pPr>
      <w:r w:rsidRPr="0074289A">
        <w:rPr>
          <w:b/>
          <w:bCs/>
          <w:vertAlign w:val="superscript"/>
        </w:rPr>
        <w:t>15</w:t>
      </w:r>
      <w:r>
        <w:rPr>
          <w:b/>
          <w:bCs/>
        </w:rPr>
        <w:t xml:space="preserve">N </w:t>
      </w:r>
      <w:r w:rsidR="00AD26ED" w:rsidRPr="004A6883">
        <w:rPr>
          <w:b/>
          <w:bCs/>
        </w:rPr>
        <w:t>HMQC module.</w:t>
      </w:r>
      <w:r w:rsidR="00AD26ED">
        <w:t xml:space="preserve"> </w:t>
      </w:r>
      <w:r w:rsidR="00AD26ED" w:rsidRPr="004C1DD2">
        <w:t xml:space="preserve">We have recently described the occurrence of “wing </w:t>
      </w:r>
      <w:r w:rsidR="00AD26ED">
        <w:t>artifact</w:t>
      </w:r>
      <w:r w:rsidR="00AD26ED" w:rsidRPr="004C1DD2">
        <w:t xml:space="preserve">s” in homonuclear modules, which arise from bulk magnetization which evolves </w:t>
      </w:r>
      <w:del w:id="154" w:author="Jonathan Yong" w:date="2021-12-30T12:35:00Z">
        <w:r w:rsidR="00AD26ED" w:rsidRPr="004C1DD2" w:rsidDel="00F56AA1">
          <w:delText>during</w:delText>
        </w:r>
      </w:del>
      <w:ins w:id="155" w:author="Jonathan Yong" w:date="2021-12-30T12:35:00Z">
        <w:r w:rsidR="00F56AA1">
          <w:t>in one of the two</w:t>
        </w:r>
      </w:ins>
      <w:del w:id="156" w:author="Jonathan Yong" w:date="2021-12-30T12:35:00Z">
        <w:r w:rsidR="00AD26ED" w:rsidRPr="004C1DD2" w:rsidDel="00F56AA1">
          <w:delText xml:space="preserve"> either</w:delText>
        </w:r>
      </w:del>
      <w:r w:rsidR="00AD26ED" w:rsidRPr="004C1DD2">
        <w:t xml:space="preserve"> hal</w:t>
      </w:r>
      <w:ins w:id="157" w:author="Jonathan Yong" w:date="2021-12-30T12:35:00Z">
        <w:r w:rsidR="00F56AA1">
          <w:t>ves</w:t>
        </w:r>
      </w:ins>
      <w:del w:id="158" w:author="Jonathan Yong" w:date="2021-12-30T12:35:00Z">
        <w:r w:rsidR="00AD26ED" w:rsidRPr="004C1DD2" w:rsidDel="00F56AA1">
          <w:delText>f</w:delText>
        </w:r>
      </w:del>
      <w:r w:rsidR="00AD26ED" w:rsidRPr="004C1DD2">
        <w:t xml:space="preserve"> of</w:t>
      </w:r>
      <w:r w:rsidR="00AD26ED">
        <w:t xml:space="preserve"> </w:t>
      </w:r>
      <w:r w:rsidR="00AD26ED" w:rsidRPr="004C1DD2">
        <w:rPr>
          <w:i/>
          <w:iCs/>
        </w:rPr>
        <w:t>t</w:t>
      </w:r>
      <w:r w:rsidR="00AD26ED" w:rsidRPr="004C1DD2">
        <w:rPr>
          <w:vertAlign w:val="subscript"/>
        </w:rPr>
        <w:t>1</w:t>
      </w:r>
      <w:del w:id="159" w:author="Jonathan Yong" w:date="2021-12-30T12:35:00Z">
        <w:r w:rsidR="00AD26ED" w:rsidDel="00F56AA1">
          <w:delText xml:space="preserve"> </w:delText>
        </w:r>
      </w:del>
      <w:ins w:id="160" w:author="Jonathan Yong" w:date="2021-12-30T12:34:00Z">
        <w:r w:rsidR="00F56AA1">
          <w:t xml:space="preserve"> </w:t>
        </w:r>
      </w:ins>
      <w:r w:rsidR="00AD26ED" w:rsidRPr="004C1DD2">
        <w:t xml:space="preserve">in a preceding </w:t>
      </w:r>
      <w:r w:rsidR="00AD26ED" w:rsidRPr="0074289A">
        <w:rPr>
          <w:i/>
          <w:iCs/>
        </w:rPr>
        <w:t>heteronuclear</w:t>
      </w:r>
      <w:r w:rsidR="00AD26ED" w:rsidRPr="004C1DD2">
        <w:t xml:space="preserve"> module</w:t>
      </w:r>
      <w:ins w:id="161" w:author="Jonathan Yong" w:date="2021-12-30T14:28:00Z">
        <w:r w:rsidR="003545BE">
          <w:t>,</w:t>
        </w:r>
      </w:ins>
      <w:r w:rsidR="00AD26ED">
        <w:t xml:space="preserve"> </w:t>
      </w:r>
      <w:r>
        <w:t>such as a</w:t>
      </w:r>
      <w:ins w:id="162" w:author="Jonathan Yong" w:date="2021-12-30T12:32:00Z">
        <w:r w:rsidR="003C0B51">
          <w:t>n</w:t>
        </w:r>
      </w:ins>
      <w:r>
        <w:t xml:space="preserve"> </w:t>
      </w:r>
      <w:r w:rsidR="00AD26ED">
        <w:t>HMQC</w:t>
      </w:r>
      <w:ins w:id="163" w:author="Jonathan Yong" w:date="2021-12-30T12:16:00Z">
        <w:r w:rsidR="002C1838">
          <w:t xml:space="preserve"> (Figure 6a)</w:t>
        </w:r>
      </w:ins>
      <w:r w:rsidR="00AD26ED" w:rsidRPr="004C1DD2">
        <w:t>.</w:t>
      </w:r>
      <w:r w:rsidR="00AD26ED" w:rsidRPr="002F012D">
        <w:rPr>
          <w:vertAlign w:val="superscript"/>
        </w:rPr>
        <w:t>[23]</w:t>
      </w:r>
      <w:r w:rsidR="00AD26ED" w:rsidRPr="004C1DD2">
        <w:t xml:space="preserve"> These </w:t>
      </w:r>
      <w:r w:rsidR="00AD26ED">
        <w:t>artifact</w:t>
      </w:r>
      <w:r w:rsidR="00AD26ED" w:rsidRPr="004C1DD2">
        <w:t>s can be removed in an elegant manner by ensuring that each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w:t>
      </w:r>
      <w:r w:rsidR="00AD26ED">
        <w:t>the heteronuclear</w:t>
      </w:r>
      <w:r w:rsidR="00AD26ED" w:rsidRPr="004C1DD2">
        <w:t xml:space="preserve"> module contains coherence transfer pathway (CTP) </w:t>
      </w:r>
      <w:del w:id="164" w:author="Jonathan Yong" w:date="2021-12-30T12:14:00Z">
        <w:r w:rsidR="00AD26ED" w:rsidRPr="004C1DD2" w:rsidDel="002C1838">
          <w:delText xml:space="preserve">gradients </w:delText>
        </w:r>
      </w:del>
      <w:ins w:id="165" w:author="Jonathan Yong" w:date="2021-12-30T12:14:00Z">
        <w:r w:rsidR="002C1838">
          <w:t>PFG</w:t>
        </w:r>
        <w:r w:rsidR="002C1838" w:rsidRPr="004C1DD2">
          <w:t xml:space="preserve">s </w:t>
        </w:r>
      </w:ins>
      <w:r w:rsidR="00AD26ED" w:rsidRPr="004C1DD2">
        <w:t xml:space="preserve">of equal sign and magnitude, which </w:t>
      </w:r>
      <w:r w:rsidR="00AD26ED" w:rsidRPr="004C1DD2">
        <w:lastRenderedPageBreak/>
        <w:t>makes sure that any bulk magnetization undergoing net evolution during</w:t>
      </w:r>
      <w:r w:rsidR="00AD26ED">
        <w:t xml:space="preserve"> </w:t>
      </w:r>
      <w:r w:rsidR="00AD26ED" w:rsidRPr="004C1DD2">
        <w:rPr>
          <w:i/>
          <w:iCs/>
        </w:rPr>
        <w:t>t</w:t>
      </w:r>
      <w:r w:rsidR="00AD26ED" w:rsidRPr="004C1DD2">
        <w:rPr>
          <w:vertAlign w:val="subscript"/>
        </w:rPr>
        <w:t>1</w:t>
      </w:r>
      <w:r w:rsidR="00AD26ED" w:rsidRPr="004C1DD2">
        <w:t xml:space="preserve"> is dephased.</w:t>
      </w:r>
      <w:r w:rsidR="00AD26ED">
        <w:t xml:space="preserve"> At the same time, it is also important that the final </w:t>
      </w:r>
      <w:ins w:id="166" w:author="Jonathan Yong" w:date="2021-12-30T12:16:00Z">
        <w:r w:rsidR="002C1838">
          <w:t xml:space="preserve">refocusing </w:t>
        </w:r>
      </w:ins>
      <w:del w:id="167" w:author="Jonathan Yong" w:date="2021-12-30T12:15:00Z">
        <w:r w:rsidR="00AD26ED" w:rsidDel="002C1838">
          <w:delText xml:space="preserve">gradient </w:delText>
        </w:r>
      </w:del>
      <w:ins w:id="168" w:author="Jonathan Yong" w:date="2021-12-30T12:15:00Z">
        <w:r w:rsidR="002C1838">
          <w:t xml:space="preserve">PFG </w:t>
        </w:r>
      </w:ins>
      <w:r w:rsidR="00AD26ED">
        <w:t>in the heteronuclear module</w:t>
      </w:r>
      <w:ins w:id="169" w:author="Jonathan Yong" w:date="2021-12-30T12:16:00Z">
        <w:r w:rsidR="002C1838">
          <w:t xml:space="preserve"> (</w:t>
        </w:r>
        <w:r w:rsidR="002C1838" w:rsidRPr="002C1838">
          <w:rPr>
            <w:i/>
            <w:iCs/>
            <w:rPrChange w:id="170" w:author="Jonathan Yong" w:date="2021-12-30T12:16:00Z">
              <w:rPr/>
            </w:rPrChange>
          </w:rPr>
          <w:t>g</w:t>
        </w:r>
        <w:r w:rsidR="002C1838" w:rsidRPr="002C1838">
          <w:rPr>
            <w:vertAlign w:val="subscript"/>
            <w:rPrChange w:id="171" w:author="Jonathan Yong" w:date="2021-12-30T12:16:00Z">
              <w:rPr/>
            </w:rPrChange>
          </w:rPr>
          <w:t>2</w:t>
        </w:r>
        <w:r w:rsidR="002C1838">
          <w:t>)</w:t>
        </w:r>
      </w:ins>
      <w:r w:rsidR="00AD26ED">
        <w:t xml:space="preserve"> ha</w:t>
      </w:r>
      <w:ins w:id="172" w:author="Jonathan Yong" w:date="2021-12-30T12:52:00Z">
        <w:r w:rsidR="00506FE2">
          <w:t>s</w:t>
        </w:r>
      </w:ins>
      <w:del w:id="173" w:author="Jonathan Yong" w:date="2021-12-30T12:52:00Z">
        <w:r w:rsidR="00AD26ED" w:rsidDel="00506FE2">
          <w:delText>ve</w:delText>
        </w:r>
      </w:del>
      <w:r w:rsidR="00AD26ED">
        <w:t xml:space="preserve"> as large an amplitude as possible, since </w:t>
      </w:r>
      <w:del w:id="174" w:author="Jonathan Yong" w:date="2021-12-30T12:15:00Z">
        <w:r w:rsidR="00AD26ED" w:rsidDel="002C1838">
          <w:delText>this gradient</w:delText>
        </w:r>
      </w:del>
      <w:ins w:id="175" w:author="Jonathan Yong" w:date="2021-12-30T12:15:00Z">
        <w:r w:rsidR="002C1838">
          <w:t>it</w:t>
        </w:r>
      </w:ins>
      <w:r w:rsidR="00AD26ED">
        <w:t xml:space="preserve"> is responsible for dephasing bulk magnetization that is not returned to +</w:t>
      </w:r>
      <w:r w:rsidR="00AD26ED" w:rsidRPr="004C1DD2">
        <w:rPr>
          <w:i/>
          <w:iCs/>
        </w:rPr>
        <w:t>z</w:t>
      </w:r>
      <w:r w:rsidR="00AD26ED">
        <w:t xml:space="preserve"> just prior to the detection period. To accomplish this, the previous </w:t>
      </w:r>
      <w:r w:rsidR="00AD26ED" w:rsidRPr="004C1DD2">
        <w:rPr>
          <w:vertAlign w:val="superscript"/>
        </w:rPr>
        <w:t>15</w:t>
      </w:r>
      <w:r w:rsidR="00AD26ED">
        <w:t xml:space="preserve">N HMQC module </w:t>
      </w:r>
      <w:del w:id="176" w:author="Jonathan Yong" w:date="2021-12-30T14:04:00Z">
        <w:r w:rsidR="00AD26ED" w:rsidDel="00484195">
          <w:delText xml:space="preserve">used </w:delText>
        </w:r>
      </w:del>
      <w:ins w:id="177" w:author="Jonathan Yong" w:date="2021-12-30T14:04:00Z">
        <w:r w:rsidR="00484195">
          <w:t xml:space="preserve">placed pairs of </w:t>
        </w:r>
      </w:ins>
      <w:r w:rsidR="00AD26ED">
        <w:t xml:space="preserve">bipolar </w:t>
      </w:r>
      <w:del w:id="178" w:author="Jonathan Yong" w:date="2021-12-30T14:04:00Z">
        <w:r w:rsidR="00AD26ED" w:rsidDel="00484195">
          <w:delText xml:space="preserve">opposing </w:delText>
        </w:r>
      </w:del>
      <w:del w:id="179" w:author="Jonathan Yong" w:date="2021-12-30T12:15:00Z">
        <w:r w:rsidR="00AD26ED" w:rsidDel="002C1838">
          <w:delText xml:space="preserve">gradients </w:delText>
        </w:r>
      </w:del>
      <w:ins w:id="180" w:author="Jonathan Yong" w:date="2021-12-30T12:15:00Z">
        <w:r w:rsidR="002C1838">
          <w:t xml:space="preserve">PFGs </w:t>
        </w:r>
      </w:ins>
      <w:ins w:id="181" w:author="Jonathan Yong" w:date="2021-12-30T12:16:00Z">
        <w:r w:rsidR="002C1838">
          <w:t>(</w:t>
        </w:r>
        <w:r w:rsidR="002C1838" w:rsidRPr="002C1838">
          <w:rPr>
            <w:i/>
            <w:iCs/>
            <w:rPrChange w:id="182" w:author="Jonathan Yong" w:date="2021-12-30T12:16:00Z">
              <w:rPr/>
            </w:rPrChange>
          </w:rPr>
          <w:t>g</w:t>
        </w:r>
        <w:r w:rsidR="002C1838" w:rsidRPr="002C1838">
          <w:rPr>
            <w:vertAlign w:val="subscript"/>
            <w:rPrChange w:id="183" w:author="Jonathan Yong" w:date="2021-12-30T12:16:00Z">
              <w:rPr/>
            </w:rPrChange>
          </w:rPr>
          <w:t>1</w:t>
        </w:r>
        <w:r w:rsidR="002C1838">
          <w:t xml:space="preserve">) </w:t>
        </w:r>
      </w:ins>
      <w:r w:rsidR="00AD26ED">
        <w:t xml:space="preserve">in </w:t>
      </w:r>
      <w:del w:id="184" w:author="Jonathan Yong" w:date="2021-12-30T14:03:00Z">
        <w:r w:rsidR="00AD26ED" w:rsidDel="00484195">
          <w:delText>either half</w:delText>
        </w:r>
      </w:del>
      <w:ins w:id="185" w:author="Jonathan Yong" w:date="2021-12-30T14:03:00Z">
        <w:r w:rsidR="00484195">
          <w:t>both halves</w:t>
        </w:r>
      </w:ins>
      <w:r w:rsidR="00AD26ED">
        <w:t xml:space="preserve"> of </w:t>
      </w:r>
      <w:r w:rsidR="00AD26ED" w:rsidRPr="004C1DD2">
        <w:rPr>
          <w:i/>
          <w:iCs/>
        </w:rPr>
        <w:t>t</w:t>
      </w:r>
      <w:r w:rsidR="00AD26ED" w:rsidRPr="004C1DD2">
        <w:rPr>
          <w:vertAlign w:val="subscript"/>
        </w:rPr>
        <w:t>1</w:t>
      </w:r>
      <w:r w:rsidR="00AD26ED">
        <w:t xml:space="preserve">, a scheme which allows </w:t>
      </w:r>
      <w:del w:id="186" w:author="Jonathan Yong" w:date="2021-12-30T12:16:00Z">
        <w:r w:rsidR="00AD26ED" w:rsidDel="002C1838">
          <w:delText xml:space="preserve">the final refocusing CTP gradient </w:delText>
        </w:r>
      </w:del>
      <w:r w:rsidR="00AD26ED" w:rsidRPr="004C1DD2">
        <w:rPr>
          <w:i/>
          <w:iCs/>
        </w:rPr>
        <w:t>g</w:t>
      </w:r>
      <w:r w:rsidR="00AD26ED" w:rsidRPr="004C1DD2">
        <w:rPr>
          <w:vertAlign w:val="subscript"/>
        </w:rPr>
        <w:t>2</w:t>
      </w:r>
      <w:r w:rsidR="00AD26ED">
        <w:t xml:space="preserve"> to have an amplitude of 4</w:t>
      </w:r>
      <w:r w:rsidR="00AD26ED" w:rsidRPr="004C1DD2">
        <w:rPr>
          <w:i/>
          <w:iCs/>
        </w:rPr>
        <w:t>g</w:t>
      </w:r>
      <w:r w:rsidR="00AD26ED" w:rsidRPr="0074289A">
        <w:rPr>
          <w:vertAlign w:val="subscript"/>
        </w:rPr>
        <w:t>1</w:t>
      </w:r>
      <w:r w:rsidR="00AD26ED" w:rsidRPr="004C1DD2">
        <w:rPr>
          <w:i/>
          <w:iCs/>
        </w:rPr>
        <w:t>γ</w:t>
      </w:r>
      <w:r w:rsidR="00AD26ED" w:rsidRPr="004C1DD2">
        <w:rPr>
          <w:vertAlign w:val="subscript"/>
        </w:rPr>
        <w:t>N</w:t>
      </w:r>
      <w:r w:rsidR="00AD26ED">
        <w:t>/</w:t>
      </w:r>
      <w:proofErr w:type="spellStart"/>
      <w:r w:rsidR="00AD26ED" w:rsidRPr="004C1DD2">
        <w:rPr>
          <w:i/>
          <w:iCs/>
        </w:rPr>
        <w:t>γ</w:t>
      </w:r>
      <w:r w:rsidR="00AD26ED" w:rsidRPr="004C1DD2">
        <w:rPr>
          <w:vertAlign w:val="subscript"/>
        </w:rPr>
        <w:t>H</w:t>
      </w:r>
      <w:proofErr w:type="spellEnd"/>
      <w:r w:rsidR="00AD26ED">
        <w:t xml:space="preserve"> (Figure 6b). Although this leads to excellent artifact suppression in the </w:t>
      </w:r>
      <w:r w:rsidR="00AD26ED" w:rsidRPr="004C1DD2">
        <w:rPr>
          <w:vertAlign w:val="superscript"/>
        </w:rPr>
        <w:t>15</w:t>
      </w:r>
      <w:r w:rsidR="00AD26ED">
        <w:t xml:space="preserve">N HMQC itself, wing artifacts are apparent in downstream modules (Figure 6d), because the opposing </w:t>
      </w:r>
      <w:del w:id="187" w:author="Jonathan Yong" w:date="2021-12-30T12:15:00Z">
        <w:r w:rsidR="00AD26ED" w:rsidDel="002C1838">
          <w:delText xml:space="preserve">gradients </w:delText>
        </w:r>
      </w:del>
      <w:ins w:id="188" w:author="Jonathan Yong" w:date="2021-12-30T12:15:00Z">
        <w:r w:rsidR="002C1838">
          <w:t xml:space="preserve">PFGs </w:t>
        </w:r>
      </w:ins>
      <w:r w:rsidR="00AD26ED">
        <w:t>cancel each other out and do not enforce any CTP selection on the bulk magnetization.</w:t>
      </w:r>
    </w:p>
    <w:p w14:paraId="6B6B4DBB" w14:textId="0DC02811" w:rsidR="00AD26ED" w:rsidRDefault="00AD26ED" w:rsidP="007173F1">
      <w:pPr>
        <w:pStyle w:val="TAMainText"/>
      </w:pPr>
      <w:r>
        <w:t xml:space="preserve">In order to suppress these “wing artifacts” in later modules, it proves better to only use two </w:t>
      </w:r>
      <w:del w:id="189" w:author="Jonathan Yong" w:date="2021-12-30T18:10:00Z">
        <w:r w:rsidDel="00605070">
          <w:delText xml:space="preserve">gradients </w:delText>
        </w:r>
      </w:del>
      <w:ins w:id="190" w:author="Jonathan Yong" w:date="2021-12-30T18:10:00Z">
        <w:r w:rsidR="00605070">
          <w:t>PFGs</w:t>
        </w:r>
        <w:r w:rsidR="00605070">
          <w:t xml:space="preserve"> </w:t>
        </w:r>
      </w:ins>
      <w:r>
        <w:t xml:space="preserve">during </w:t>
      </w:r>
      <w:r w:rsidRPr="004C1DD2">
        <w:rPr>
          <w:i/>
          <w:iCs/>
        </w:rPr>
        <w:t>t</w:t>
      </w:r>
      <w:r w:rsidRPr="004C1DD2">
        <w:rPr>
          <w:vertAlign w:val="subscript"/>
        </w:rPr>
        <w:t>1</w:t>
      </w:r>
      <w:r>
        <w:t xml:space="preserve"> (one in either half), </w:t>
      </w:r>
      <w:proofErr w:type="gramStart"/>
      <w:r>
        <w:t>and</w:t>
      </w:r>
      <w:proofErr w:type="gramEnd"/>
      <w:r>
        <w:t xml:space="preserve"> to lengthen their duration such that the final </w:t>
      </w:r>
      <w:del w:id="191" w:author="Jonathan Yong" w:date="2021-12-30T12:17:00Z">
        <w:r w:rsidDel="002C1838">
          <w:delText xml:space="preserve">gradient </w:delText>
        </w:r>
      </w:del>
      <w:ins w:id="192" w:author="Jonathan Yong" w:date="2021-12-30T12:17:00Z">
        <w:r w:rsidR="002C1838">
          <w:t xml:space="preserve">PFG </w:t>
        </w:r>
      </w:ins>
      <w:r w:rsidRPr="004C1DD2">
        <w:rPr>
          <w:i/>
          <w:iCs/>
        </w:rPr>
        <w:t>g</w:t>
      </w:r>
      <w:r w:rsidRPr="004C1DD2">
        <w:rPr>
          <w:vertAlign w:val="subscript"/>
        </w:rPr>
        <w:t>2</w:t>
      </w:r>
      <w:r>
        <w:t xml:space="preserve"> provides sufficient </w:t>
      </w:r>
      <w:del w:id="193" w:author="Jonathan Yong" w:date="2021-12-30T18:12:00Z">
        <w:r w:rsidDel="007173F1">
          <w:delText xml:space="preserve">coherence </w:delText>
        </w:r>
      </w:del>
      <w:ins w:id="194" w:author="Jonathan Yong" w:date="2021-12-30T18:12:00Z">
        <w:r w:rsidR="007173F1">
          <w:t>CTP</w:t>
        </w:r>
        <w:r w:rsidR="007173F1">
          <w:t xml:space="preserve"> </w:t>
        </w:r>
      </w:ins>
      <w:r>
        <w:t xml:space="preserve">selection in the HMQC </w:t>
      </w:r>
      <w:ins w:id="195" w:author="Jonathan Yong" w:date="2021-12-30T14:28:00Z">
        <w:r w:rsidR="003545BE">
          <w:t xml:space="preserve">module </w:t>
        </w:r>
      </w:ins>
      <w:r>
        <w:t xml:space="preserve">itself (Figure 6c). This strategy was previously described for the </w:t>
      </w:r>
      <w:r w:rsidRPr="004C1DD2">
        <w:rPr>
          <w:vertAlign w:val="superscript"/>
        </w:rPr>
        <w:t>15</w:t>
      </w:r>
      <w:r>
        <w:t>N seHSQC</w:t>
      </w:r>
      <w:ins w:id="196" w:author="Jonathan Yong" w:date="2021-12-30T14:28:00Z">
        <w:r w:rsidR="003545BE">
          <w:t xml:space="preserve"> module</w:t>
        </w:r>
      </w:ins>
      <w:r>
        <w:t>;</w:t>
      </w:r>
      <w:r w:rsidRPr="004C1DD2">
        <w:rPr>
          <w:vertAlign w:val="superscript"/>
        </w:rPr>
        <w:t>[23]</w:t>
      </w:r>
      <w:r>
        <w:t xml:space="preserve"> here we have also applied it to the HMQC</w:t>
      </w:r>
      <w:ins w:id="197" w:author="Jonathan Yong" w:date="2021-12-30T14:28:00Z">
        <w:r w:rsidR="003545BE">
          <w:t xml:space="preserve"> module</w:t>
        </w:r>
      </w:ins>
      <w:r>
        <w:t xml:space="preserve"> with success (Figure 6e). This change causes no significant difference in the sensitivity of the </w:t>
      </w:r>
      <w:del w:id="198" w:author="Jonathan Yong" w:date="2021-12-30T14:29:00Z">
        <w:r w:rsidDel="003545BE">
          <w:delText xml:space="preserve">HMQC </w:delText>
        </w:r>
      </w:del>
      <w:del w:id="199" w:author="Jonathan Yong" w:date="2021-12-30T14:28:00Z">
        <w:r w:rsidDel="003545BE">
          <w:delText xml:space="preserve">module </w:delText>
        </w:r>
      </w:del>
      <w:del w:id="200" w:author="Jonathan Yong" w:date="2021-12-30T14:29:00Z">
        <w:r w:rsidDel="003545BE">
          <w:delText>itself</w:delText>
        </w:r>
      </w:del>
      <w:ins w:id="201" w:author="Jonathan Yong" w:date="2021-12-30T14:29:00Z">
        <w:r w:rsidR="003545BE">
          <w:t>resulting spectra</w:t>
        </w:r>
      </w:ins>
      <w:r>
        <w:t xml:space="preserve"> (Figure S3).</w:t>
      </w:r>
    </w:p>
    <w:p w14:paraId="09837437" w14:textId="77777777" w:rsidR="00AD26ED" w:rsidRPr="008528F3" w:rsidRDefault="00AD26ED" w:rsidP="007173F1">
      <w:pPr>
        <w:pStyle w:val="TAMainText"/>
      </w:pPr>
    </w:p>
    <w:p w14:paraId="0FC7C226" w14:textId="77777777" w:rsidR="004C1DD2" w:rsidRDefault="004C1DD2" w:rsidP="00605070">
      <w:pPr>
        <w:pStyle w:val="VAFigureCaption"/>
      </w:pPr>
      <w:r>
        <w:rPr>
          <w:noProof/>
        </w:rPr>
        <w:drawing>
          <wp:inline distT="0" distB="0" distL="0" distR="0" wp14:anchorId="590AFB30" wp14:editId="632CF440">
            <wp:extent cx="3045600" cy="239297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3045600" cy="2392971"/>
                    </a:xfrm>
                    <a:prstGeom prst="rect">
                      <a:avLst/>
                    </a:prstGeom>
                  </pic:spPr>
                </pic:pic>
              </a:graphicData>
            </a:graphic>
          </wp:inline>
        </w:drawing>
      </w:r>
    </w:p>
    <w:p w14:paraId="7D6FF0A9" w14:textId="4D855CC3" w:rsidR="004C1DD2" w:rsidRPr="004C1DD2" w:rsidRDefault="004C1DD2" w:rsidP="00605070">
      <w:pPr>
        <w:pStyle w:val="VAFigureCaption"/>
      </w:pPr>
      <w:r w:rsidRPr="007D6B20">
        <w:rPr>
          <w:b/>
          <w:bCs/>
        </w:rPr>
        <w:t>Figure 6</w:t>
      </w:r>
      <w:r w:rsidR="00821C76">
        <w:rPr>
          <w:b/>
          <w:bCs/>
        </w:rPr>
        <w:t>.</w:t>
      </w:r>
      <w:r w:rsidRPr="004C1DD2">
        <w:t xml:space="preserve"> (a) A general outline of the NOAH </w:t>
      </w:r>
      <w:r w:rsidRPr="004C1DD2">
        <w:rPr>
          <w:vertAlign w:val="superscript"/>
        </w:rPr>
        <w:t>15</w:t>
      </w:r>
      <w:r w:rsidRPr="004C1DD2">
        <w:t>N HMQC module.</w:t>
      </w:r>
      <w:r>
        <w:t xml:space="preserve"> </w:t>
      </w:r>
      <w:r w:rsidRPr="004C1DD2">
        <w:rPr>
          <w:i/>
          <w:iCs/>
        </w:rPr>
        <w:t>g</w:t>
      </w:r>
      <w:r w:rsidRPr="004C1DD2">
        <w:rPr>
          <w:vertAlign w:val="subscript"/>
        </w:rPr>
        <w:t>2</w:t>
      </w:r>
      <w:r>
        <w:t xml:space="preserve"> </w:t>
      </w:r>
      <w:r w:rsidRPr="004C1DD2">
        <w:t>has a duration which matches that of</w:t>
      </w:r>
      <w:r>
        <w:t xml:space="preserve"> </w:t>
      </w:r>
      <w:r w:rsidRPr="004C1DD2">
        <w:rPr>
          <w:i/>
          <w:iCs/>
        </w:rPr>
        <w:t>g</w:t>
      </w:r>
      <w:r w:rsidRPr="004C1DD2">
        <w:rPr>
          <w:vertAlign w:val="subscript"/>
        </w:rPr>
        <w:t>1</w:t>
      </w:r>
      <w:r>
        <w:t xml:space="preserve"> </w:t>
      </w:r>
      <w:r w:rsidRPr="004C1DD2">
        <w:t xml:space="preserve">(explained </w:t>
      </w:r>
      <w:r w:rsidR="006E0591">
        <w:t>in the text</w:t>
      </w:r>
      <w:r w:rsidRPr="004C1DD2">
        <w:t>), and an amplitude of</w:t>
      </w:r>
      <w:r>
        <w:t xml:space="preserve"> ±</w:t>
      </w:r>
      <w:r w:rsidRPr="004C1DD2">
        <w:rPr>
          <w:i/>
          <w:iCs/>
        </w:rPr>
        <w:t>n</w:t>
      </w:r>
      <w:r>
        <w:t> · </w:t>
      </w:r>
      <w:r w:rsidRPr="004C1DD2">
        <w:t>8.1%, wher</w:t>
      </w:r>
      <w:r>
        <w:t xml:space="preserve">e </w:t>
      </w:r>
      <w:r w:rsidRPr="004C1DD2">
        <w:rPr>
          <w:i/>
          <w:iCs/>
        </w:rPr>
        <w:t>n</w:t>
      </w:r>
      <w:r>
        <w:t xml:space="preserve"> </w:t>
      </w:r>
      <w:r w:rsidRPr="004C1DD2">
        <w:t xml:space="preserve">is the number of </w:t>
      </w:r>
      <w:del w:id="202" w:author="Jonathan Yong" w:date="2021-12-30T12:17:00Z">
        <w:r w:rsidRPr="004C1DD2" w:rsidDel="002C1838">
          <w:delText>CTP gradients</w:delText>
        </w:r>
      </w:del>
      <w:ins w:id="203" w:author="Jonathan Yong" w:date="2021-12-30T12:17:00Z">
        <w:r w:rsidR="002C1838">
          <w:t>PFGs</w:t>
        </w:r>
      </w:ins>
      <w:r w:rsidRPr="004C1DD2">
        <w:t xml:space="preserve"> bracketing the</w:t>
      </w:r>
      <w:r>
        <w:t xml:space="preserve"> </w:t>
      </w:r>
      <w:r w:rsidRPr="004C1DD2">
        <w:rPr>
          <w:i/>
          <w:iCs/>
        </w:rPr>
        <w:t>t</w:t>
      </w:r>
      <w:r w:rsidRPr="004C1DD2">
        <w:rPr>
          <w:vertAlign w:val="subscript"/>
        </w:rPr>
        <w:t>1</w:t>
      </w:r>
      <w:r>
        <w:t xml:space="preserve"> </w:t>
      </w:r>
      <w:r w:rsidRPr="004C1DD2">
        <w:t>period.</w:t>
      </w:r>
      <w:r>
        <w:t xml:space="preserve"> </w:t>
      </w:r>
      <w:r w:rsidRPr="004C1DD2">
        <w:rPr>
          <w:i/>
          <w:iCs/>
        </w:rPr>
        <w:t>g</w:t>
      </w:r>
      <w:r w:rsidRPr="004C1DD2">
        <w:rPr>
          <w:vertAlign w:val="subscript"/>
        </w:rPr>
        <w:t>1</w:t>
      </w:r>
      <w:r>
        <w:t xml:space="preserve"> </w:t>
      </w:r>
      <w:r w:rsidRPr="004C1DD2">
        <w:t xml:space="preserve">has an amplitude of 80% in all cases. All other symbols have the same meaning as in Figure 5. (b) The previously published </w:t>
      </w:r>
      <w:del w:id="204" w:author="Jonathan Yong" w:date="2021-12-30T18:12:00Z">
        <w:r w:rsidRPr="004C1DD2" w:rsidDel="007173F1">
          <w:delText xml:space="preserve">coherence </w:delText>
        </w:r>
      </w:del>
      <w:ins w:id="205" w:author="Jonathan Yong" w:date="2021-12-30T18:12:00Z">
        <w:r w:rsidR="007173F1">
          <w:t>CTP</w:t>
        </w:r>
        <w:r w:rsidR="007173F1" w:rsidRPr="004C1DD2">
          <w:t xml:space="preserve"> </w:t>
        </w:r>
      </w:ins>
      <w:r w:rsidRPr="004C1DD2">
        <w:t xml:space="preserve">selection scheme for the HMQC module, with four </w:t>
      </w:r>
      <w:del w:id="206" w:author="Jonathan Yong" w:date="2021-12-30T12:17:00Z">
        <w:r w:rsidRPr="004C1DD2" w:rsidDel="002C1838">
          <w:delText xml:space="preserve">gradients </w:delText>
        </w:r>
      </w:del>
      <w:ins w:id="207" w:author="Jonathan Yong" w:date="2021-12-30T12:17:00Z">
        <w:r w:rsidR="002C1838">
          <w:t>PFGs</w:t>
        </w:r>
        <w:r w:rsidR="002C1838" w:rsidRPr="004C1DD2">
          <w:t xml:space="preserve"> </w:t>
        </w:r>
      </w:ins>
      <w:r w:rsidRPr="004C1DD2">
        <w:t>each of duration 1</w:t>
      </w:r>
      <w:r>
        <w:t> </w:t>
      </w:r>
      <w:proofErr w:type="spellStart"/>
      <w:r w:rsidRPr="004C1DD2">
        <w:t>ms.</w:t>
      </w:r>
      <w:proofErr w:type="spellEnd"/>
      <w:r w:rsidRPr="004C1DD2">
        <w:t xml:space="preserve"> (c) The new </w:t>
      </w:r>
      <w:del w:id="208" w:author="Jonathan Yong" w:date="2021-12-30T18:12:00Z">
        <w:r w:rsidRPr="004C1DD2" w:rsidDel="007173F1">
          <w:delText xml:space="preserve">coherence </w:delText>
        </w:r>
      </w:del>
      <w:ins w:id="209" w:author="Jonathan Yong" w:date="2021-12-30T18:12:00Z">
        <w:r w:rsidR="007173F1">
          <w:t xml:space="preserve">CTP </w:t>
        </w:r>
      </w:ins>
      <w:r w:rsidRPr="004C1DD2">
        <w:t xml:space="preserve">selection scheme for the HMQC module, with two </w:t>
      </w:r>
      <w:del w:id="210" w:author="Jonathan Yong" w:date="2021-12-30T12:17:00Z">
        <w:r w:rsidRPr="004C1DD2" w:rsidDel="002C1838">
          <w:delText xml:space="preserve">gradients </w:delText>
        </w:r>
      </w:del>
      <w:ins w:id="211" w:author="Jonathan Yong" w:date="2021-12-30T12:17:00Z">
        <w:r w:rsidR="002C1838">
          <w:t>PFGs</w:t>
        </w:r>
        <w:r w:rsidR="002C1838" w:rsidRPr="004C1DD2">
          <w:t xml:space="preserve"> </w:t>
        </w:r>
      </w:ins>
      <w:r w:rsidRPr="004C1DD2">
        <w:t>each of duration 2.5</w:t>
      </w:r>
      <w:r>
        <w:t> </w:t>
      </w:r>
      <w:proofErr w:type="spellStart"/>
      <w:r w:rsidRPr="004C1DD2">
        <w:t>ms.</w:t>
      </w:r>
      <w:proofErr w:type="spellEnd"/>
      <w:r w:rsidRPr="004C1DD2">
        <w:t xml:space="preserve"> (d)–</w:t>
      </w:r>
      <w:r w:rsidR="006E0591">
        <w:t>(e)</w:t>
      </w:r>
      <w:r w:rsidRPr="004C1DD2">
        <w:t xml:space="preserve"> CLIP‐COSY spectra obtained from a NOAH‐3 </w:t>
      </w:r>
      <w:proofErr w:type="spellStart"/>
      <w:r w:rsidRPr="004C1DD2">
        <w:t>MS</w:t>
      </w:r>
      <w:r w:rsidRPr="004C1DD2">
        <w:rPr>
          <w:vertAlign w:val="superscript"/>
        </w:rPr>
        <w:t>+</w:t>
      </w:r>
      <w:r w:rsidRPr="004C1DD2">
        <w:t>C</w:t>
      </w:r>
      <w:r w:rsidRPr="004C1DD2">
        <w:rPr>
          <w:vertAlign w:val="superscript"/>
        </w:rPr>
        <w:t>c</w:t>
      </w:r>
      <w:proofErr w:type="spellEnd"/>
      <w:r w:rsidRPr="004C1DD2">
        <w:t xml:space="preserve"> supersequence (</w:t>
      </w:r>
      <w:r w:rsidRPr="004C1DD2">
        <w:rPr>
          <w:vertAlign w:val="superscript"/>
        </w:rPr>
        <w:t>15</w:t>
      </w:r>
      <w:r w:rsidRPr="004C1DD2">
        <w:t xml:space="preserve">N HMQC + </w:t>
      </w:r>
      <w:r w:rsidRPr="004C1DD2">
        <w:rPr>
          <w:vertAlign w:val="superscript"/>
        </w:rPr>
        <w:t>13</w:t>
      </w:r>
      <w:r w:rsidRPr="004C1DD2">
        <w:t xml:space="preserve">C seHSQC + CLIP‐COSY), </w:t>
      </w:r>
      <w:r w:rsidR="00C03BC0">
        <w:t>using</w:t>
      </w:r>
      <w:r w:rsidRPr="004C1DD2">
        <w:t xml:space="preserve"> the </w:t>
      </w:r>
      <w:del w:id="212" w:author="Jonathan Yong" w:date="2021-12-30T12:18:00Z">
        <w:r w:rsidRPr="004C1DD2" w:rsidDel="002C1838">
          <w:delText xml:space="preserve">gradient </w:delText>
        </w:r>
      </w:del>
      <w:ins w:id="213" w:author="Jonathan Yong" w:date="2021-12-30T12:18:00Z">
        <w:r w:rsidR="002C1838">
          <w:t>CTP selection</w:t>
        </w:r>
        <w:r w:rsidR="002C1838" w:rsidRPr="004C1DD2">
          <w:t xml:space="preserve"> </w:t>
        </w:r>
      </w:ins>
      <w:r w:rsidRPr="004C1DD2">
        <w:t>schemes shown in (b) and (c) respectively</w:t>
      </w:r>
      <w:r w:rsidR="00C03BC0">
        <w:t xml:space="preserve"> </w:t>
      </w:r>
      <w:r w:rsidR="006269D6">
        <w:t>in</w:t>
      </w:r>
      <w:r w:rsidR="00C03BC0">
        <w:t xml:space="preserve"> the HMQC module</w:t>
      </w:r>
      <w:r w:rsidRPr="004C1DD2">
        <w:t xml:space="preserve">. The wing </w:t>
      </w:r>
      <w:r w:rsidR="00D47683">
        <w:t>artifact</w:t>
      </w:r>
      <w:r w:rsidRPr="004C1DD2">
        <w:t>s in the former spectrum are highlighted in red boxes. Spectra were obtained on a 700</w:t>
      </w:r>
      <w:r>
        <w:t> </w:t>
      </w:r>
      <w:r w:rsidRPr="004C1DD2">
        <w:t>MHz Bruker AV III equipped with a TCI H/C/N cryoprobe; the sample used was 50</w:t>
      </w:r>
      <w:r>
        <w:t> </w:t>
      </w:r>
      <w:r w:rsidRPr="004C1DD2">
        <w:t>mM zolmitriptan in DMS</w:t>
      </w:r>
      <w:r>
        <w:t>O-</w:t>
      </w:r>
      <w:r w:rsidRPr="004C1DD2">
        <w:rPr>
          <w:i/>
          <w:iCs/>
        </w:rPr>
        <w:t>d</w:t>
      </w:r>
      <w:r w:rsidRPr="004C1DD2">
        <w:rPr>
          <w:vertAlign w:val="subscript"/>
        </w:rPr>
        <w:t>6</w:t>
      </w:r>
      <w:r>
        <w:t>.</w:t>
      </w:r>
    </w:p>
    <w:p w14:paraId="3DA0B7CD" w14:textId="281C8092" w:rsidR="004C1DD2" w:rsidRDefault="004A6883" w:rsidP="007173F1">
      <w:pPr>
        <w:pStyle w:val="TAMainText"/>
      </w:pPr>
      <w:r w:rsidRPr="004A6883">
        <w:rPr>
          <w:b/>
          <w:bCs/>
        </w:rPr>
        <w:t>Pure shift and 2D J modules.</w:t>
      </w:r>
      <w:r>
        <w:t xml:space="preserve"> </w:t>
      </w:r>
      <w:r w:rsidR="004C1DD2">
        <w:t>In previous work,</w:t>
      </w:r>
      <w:r w:rsidR="004C1DD2" w:rsidRPr="004C1DD2">
        <w:rPr>
          <w:vertAlign w:val="superscript"/>
        </w:rPr>
        <w:t>[23]</w:t>
      </w:r>
      <w:r w:rsidR="004C1DD2">
        <w:t xml:space="preserve"> we described how </w:t>
      </w:r>
      <w:r w:rsidR="004C1DD2" w:rsidRPr="004C1DD2">
        <w:rPr>
          <w:vertAlign w:val="superscript"/>
        </w:rPr>
        <w:t>1</w:t>
      </w:r>
      <w:r w:rsidR="004C1DD2">
        <w:t>H–</w:t>
      </w:r>
      <w:r w:rsidR="004C1DD2" w:rsidRPr="004C1DD2">
        <w:rPr>
          <w:vertAlign w:val="superscript"/>
        </w:rPr>
        <w:t>15</w:t>
      </w:r>
      <w:r w:rsidR="004C1DD2">
        <w:t>N modules could be implemented with optional “</w:t>
      </w:r>
      <w:r w:rsidR="004C1DD2" w:rsidRPr="004C1DD2">
        <w:rPr>
          <w:i/>
          <w:iCs/>
        </w:rPr>
        <w:t>k</w:t>
      </w:r>
      <w:r w:rsidR="004C1DD2">
        <w:t>-scaling”.</w:t>
      </w:r>
      <w:r w:rsidR="004C1DD2" w:rsidRPr="004C1DD2">
        <w:rPr>
          <w:vertAlign w:val="superscript"/>
        </w:rPr>
        <w:t>[30]</w:t>
      </w:r>
      <w:r w:rsidR="004C1DD2">
        <w:t xml:space="preserve"> This entails a reduction in the number of </w:t>
      </w:r>
      <w:r w:rsidR="004C1DD2" w:rsidRPr="004C1DD2">
        <w:rPr>
          <w:i/>
          <w:iCs/>
        </w:rPr>
        <w:t>t</w:t>
      </w:r>
      <w:r w:rsidR="004C1DD2" w:rsidRPr="004C1DD2">
        <w:rPr>
          <w:vertAlign w:val="subscript"/>
        </w:rPr>
        <w:t>1</w:t>
      </w:r>
      <w:r w:rsidR="004C1DD2">
        <w:t xml:space="preserve"> increments (by a factor of </w:t>
      </w:r>
      <w:r w:rsidR="004C1DD2" w:rsidRPr="004C1DD2">
        <w:rPr>
          <w:i/>
          <w:iCs/>
        </w:rPr>
        <w:t>k</w:t>
      </w:r>
      <w:r w:rsidR="004C1DD2">
        <w:t>), in return for a corresponding increase in the number of transients per increment, with no overall change in the experiment</w:t>
      </w:r>
      <w:del w:id="214" w:author="Jonathan Yong" w:date="2021-12-30T12:35:00Z">
        <w:r w:rsidR="004C1DD2" w:rsidDel="00F56AA1">
          <w:delText>al</w:delText>
        </w:r>
      </w:del>
      <w:r w:rsidR="004C1DD2">
        <w:t xml:space="preserve"> time. </w:t>
      </w:r>
      <w:proofErr w:type="gramStart"/>
      <w:r w:rsidR="00540F5D">
        <w:t xml:space="preserve">In particular, </w:t>
      </w:r>
      <w:r w:rsidR="004C1DD2">
        <w:t>for</w:t>
      </w:r>
      <w:proofErr w:type="gramEnd"/>
      <w:r w:rsidR="004C1DD2">
        <w:t xml:space="preserve"> the HMQC experiment, this allowed modest </w:t>
      </w:r>
      <w:r w:rsidR="004C1DD2">
        <w:t xml:space="preserve">gains in sensitivity as </w:t>
      </w:r>
      <w:r w:rsidR="004C1DD2" w:rsidRPr="004C1DD2">
        <w:rPr>
          <w:i/>
          <w:iCs/>
        </w:rPr>
        <w:t>J</w:t>
      </w:r>
      <w:r w:rsidR="004C1DD2" w:rsidRPr="004C1DD2">
        <w:rPr>
          <w:vertAlign w:val="subscript"/>
        </w:rPr>
        <w:t>HH</w:t>
      </w:r>
      <w:r w:rsidR="004C1DD2">
        <w:t xml:space="preserve"> </w:t>
      </w:r>
      <w:proofErr w:type="spellStart"/>
      <w:r w:rsidR="004C1DD2">
        <w:t>splittings</w:t>
      </w:r>
      <w:proofErr w:type="spellEnd"/>
      <w:r w:rsidR="004C1DD2">
        <w:t xml:space="preserve"> were no longer resolved in the indirect dimension.</w:t>
      </w:r>
    </w:p>
    <w:p w14:paraId="59B806B7" w14:textId="5175F9C5" w:rsidR="004C1DD2" w:rsidRDefault="004C1DD2" w:rsidP="007173F1">
      <w:pPr>
        <w:pStyle w:val="TAMainText"/>
      </w:pPr>
      <w:r>
        <w:t xml:space="preserve">A simple extension of this protocol to homonuclear </w:t>
      </w:r>
      <w:r w:rsidRPr="004C1DD2">
        <w:rPr>
          <w:vertAlign w:val="superscript"/>
        </w:rPr>
        <w:t>1</w:t>
      </w:r>
      <w:r>
        <w:t>H–</w:t>
      </w:r>
      <w:r w:rsidRPr="004C1DD2">
        <w:rPr>
          <w:vertAlign w:val="superscript"/>
        </w:rPr>
        <w:t>1</w:t>
      </w:r>
      <w:r>
        <w:t xml:space="preserve">H modules </w:t>
      </w:r>
      <w:proofErr w:type="gramStart"/>
      <w:r>
        <w:t>enables</w:t>
      </w:r>
      <w:proofErr w:type="gramEnd"/>
      <w:r>
        <w:t xml:space="preserve"> experiments such as 2D J‐resolved or pseudo‐2D pure shift spectroscopy to be incorporated into NOAH supersequences. In both cases, the number of </w:t>
      </w:r>
      <w:r w:rsidRPr="004C1DD2">
        <w:rPr>
          <w:i/>
          <w:iCs/>
        </w:rPr>
        <w:t>t</w:t>
      </w:r>
      <w:r w:rsidRPr="004C1DD2">
        <w:rPr>
          <w:vertAlign w:val="subscript"/>
        </w:rPr>
        <w:t>1</w:t>
      </w:r>
      <w:r>
        <w:t xml:space="preserve"> increments needed (16–32) is far smaller than the typical number required for a 2D experiment (128–256). In particular, at present, we have implemented a family of PSYCHE experiments, namely: the original pseudo‐2D PSYCHE (abbreviated “P”); the triple spin echo (TSE)‐PSYCHE experiment (“P</w:t>
      </w:r>
      <w:r w:rsidRPr="004C1DD2">
        <w:rPr>
          <w:vertAlign w:val="superscript"/>
        </w:rPr>
        <w:t>T</w:t>
      </w:r>
      <w:r>
        <w:t xml:space="preserve">”), which provides improved robustness towards strong coupling; and the PSYCHE 2DJ experiment (“J”) which yields pure absorption‐mode </w:t>
      </w:r>
      <w:proofErr w:type="gramStart"/>
      <w:r>
        <w:t>lineshapes.</w:t>
      </w:r>
      <w:r w:rsidRPr="004C1DD2">
        <w:rPr>
          <w:vertAlign w:val="superscript"/>
        </w:rPr>
        <w:t>[</w:t>
      </w:r>
      <w:proofErr w:type="gramEnd"/>
      <w:r w:rsidRPr="004C1DD2">
        <w:rPr>
          <w:vertAlign w:val="superscript"/>
        </w:rPr>
        <w:t>31–33]</w:t>
      </w:r>
      <w:r>
        <w:t xml:space="preserve"> On top of this, there is also a magnitude‐mode 2D J module available (“</w:t>
      </w:r>
      <w:proofErr w:type="spellStart"/>
      <w:r>
        <w:t>J</w:t>
      </w:r>
      <w:r w:rsidRPr="004C1DD2">
        <w:rPr>
          <w:vertAlign w:val="superscript"/>
        </w:rPr>
        <w:t>qf</w:t>
      </w:r>
      <w:proofErr w:type="spellEnd"/>
      <w:r>
        <w:t>”).</w:t>
      </w:r>
    </w:p>
    <w:p w14:paraId="78501F8B" w14:textId="69BE6E14" w:rsidR="004C1DD2" w:rsidRPr="008528F3" w:rsidRDefault="004C1DD2" w:rsidP="007173F1">
      <w:pPr>
        <w:pStyle w:val="TAMainText"/>
      </w:pPr>
      <w:r>
        <w:t xml:space="preserve">In PSYCHE spectra, the flip angle of the chirp or saltire pulses used in the J‐refocusing element provides the experimentalist with a choice: a larger flip angle provides greater sensitivity, but at the cost of increased </w:t>
      </w:r>
      <w:r w:rsidR="00D47683">
        <w:t>artifact</w:t>
      </w:r>
      <w:r>
        <w:t>s.</w:t>
      </w:r>
      <w:r w:rsidRPr="004C1DD2">
        <w:rPr>
          <w:vertAlign w:val="superscript"/>
        </w:rPr>
        <w:t>[33]</w:t>
      </w:r>
      <w:r>
        <w:t xml:space="preserve"> One advantage of acquiring PSYCHE spectra in NOAH‐ type supersequences is that the increased number of transients compensates for the sensitivity losses inherent to PSYCHE and other pure shift techniques. Thus, the user can choose a smaller flip angle (ca. 10°) </w:t>
      </w:r>
      <w:proofErr w:type="gramStart"/>
      <w:r>
        <w:t>in order to</w:t>
      </w:r>
      <w:proofErr w:type="gramEnd"/>
      <w:r>
        <w:t xml:space="preserve"> maximize spectral purity instead, </w:t>
      </w:r>
      <w:r w:rsidR="00540F5D">
        <w:t xml:space="preserve">while not </w:t>
      </w:r>
      <w:r>
        <w:t>losing any actual spectrometer time.</w:t>
      </w:r>
      <w:ins w:id="215" w:author="Jonathan Yong" w:date="2021-12-30T12:37:00Z">
        <w:r w:rsidR="00F56AA1">
          <w:t xml:space="preserve"> On top of that,</w:t>
        </w:r>
      </w:ins>
      <w:r>
        <w:t xml:space="preserve"> </w:t>
      </w:r>
      <w:ins w:id="216" w:author="Jonathan Yong" w:date="2021-12-30T12:45:00Z">
        <w:r w:rsidR="001F6E0B">
          <w:t>the extra transients may also be used to carry out SAPPHIRE averaging to suppress artefacts arising from J-modulation</w:t>
        </w:r>
      </w:ins>
      <w:ins w:id="217" w:author="Jonathan Yong" w:date="2021-12-30T14:07:00Z">
        <w:r w:rsidR="00484195">
          <w:t>;</w:t>
        </w:r>
        <w:r w:rsidR="00484195" w:rsidRPr="00484195">
          <w:rPr>
            <w:vertAlign w:val="superscript"/>
            <w:rPrChange w:id="218" w:author="Jonathan Yong" w:date="2021-12-30T14:07:00Z">
              <w:rPr/>
            </w:rPrChange>
          </w:rPr>
          <w:t>[34]</w:t>
        </w:r>
        <w:r w:rsidR="00484195">
          <w:t xml:space="preserve"> this feature is enabled by default in GENESIS</w:t>
        </w:r>
      </w:ins>
      <w:ins w:id="219" w:author="Jonathan Yong" w:date="2021-12-30T12:45:00Z">
        <w:r w:rsidR="001F6E0B">
          <w:t xml:space="preserve">. </w:t>
        </w:r>
      </w:ins>
      <w:r>
        <w:t>An example of a NOAH‐3 supersequence with the TSE‐PSYCHE module is shown in Figure 7.</w:t>
      </w:r>
    </w:p>
    <w:p w14:paraId="34D714C7" w14:textId="77777777" w:rsidR="004C1DD2" w:rsidRDefault="004C1DD2" w:rsidP="00605070">
      <w:pPr>
        <w:pStyle w:val="VAFigureCaption"/>
      </w:pPr>
      <w:r>
        <w:rPr>
          <w:noProof/>
        </w:rPr>
        <w:drawing>
          <wp:inline distT="0" distB="0" distL="0" distR="0" wp14:anchorId="54CD5230" wp14:editId="72BB9A76">
            <wp:extent cx="3045600" cy="239297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3045600" cy="2392971"/>
                    </a:xfrm>
                    <a:prstGeom prst="rect">
                      <a:avLst/>
                    </a:prstGeom>
                  </pic:spPr>
                </pic:pic>
              </a:graphicData>
            </a:graphic>
          </wp:inline>
        </w:drawing>
      </w:r>
    </w:p>
    <w:p w14:paraId="3A44E4BE" w14:textId="654591F5" w:rsidR="004C1DD2" w:rsidRPr="007C1383" w:rsidRDefault="004C1DD2" w:rsidP="00605070">
      <w:pPr>
        <w:pStyle w:val="VAFigureCaption"/>
      </w:pPr>
      <w:r w:rsidRPr="007D6B20">
        <w:rPr>
          <w:b/>
          <w:bCs/>
        </w:rPr>
        <w:t>Figure 7</w:t>
      </w:r>
      <w:r w:rsidR="00821C76">
        <w:rPr>
          <w:b/>
          <w:bCs/>
        </w:rPr>
        <w:t>.</w:t>
      </w:r>
      <w:r>
        <w:t xml:space="preserve"> Spectra obtained from a NOAH‐3 S</w:t>
      </w:r>
      <w:r w:rsidRPr="004C1DD2">
        <w:rPr>
          <w:spacing w:val="-64"/>
          <w:vertAlign w:val="superscript"/>
        </w:rPr>
        <w:t>+</w:t>
      </w:r>
      <w:r w:rsidRPr="004C1DD2">
        <w:rPr>
          <w:position w:val="-3"/>
          <w:vertAlign w:val="subscript"/>
        </w:rPr>
        <w:t>N</w:t>
      </w:r>
      <w:r>
        <w:t>S</w:t>
      </w:r>
      <w:r w:rsidRPr="004C1DD2">
        <w:rPr>
          <w:vertAlign w:val="superscript"/>
        </w:rPr>
        <w:t>+</w:t>
      </w:r>
      <w:r>
        <w:t>P</w:t>
      </w:r>
      <w:r w:rsidRPr="004C1DD2">
        <w:rPr>
          <w:vertAlign w:val="superscript"/>
        </w:rPr>
        <w:t>T</w:t>
      </w:r>
      <w:r>
        <w:t xml:space="preserve"> supersequence. (a) </w:t>
      </w:r>
      <w:r w:rsidRPr="004C1DD2">
        <w:rPr>
          <w:vertAlign w:val="superscript"/>
        </w:rPr>
        <w:t>15</w:t>
      </w:r>
      <w:r>
        <w:t xml:space="preserve">N sensitivity‐enhanced </w:t>
      </w:r>
      <w:proofErr w:type="gramStart"/>
      <w:r>
        <w:t>HSQC</w:t>
      </w:r>
      <w:r w:rsidRPr="004C1DD2">
        <w:rPr>
          <w:vertAlign w:val="superscript"/>
        </w:rPr>
        <w:t>[</w:t>
      </w:r>
      <w:proofErr w:type="gramEnd"/>
      <w:r w:rsidRPr="004C1DD2">
        <w:rPr>
          <w:vertAlign w:val="superscript"/>
        </w:rPr>
        <w:t>23]</w:t>
      </w:r>
      <w:r>
        <w:t xml:space="preserve"> (256 </w:t>
      </w:r>
      <w:r w:rsidRPr="004C1DD2">
        <w:rPr>
          <w:i/>
          <w:iCs/>
        </w:rPr>
        <w:t>t</w:t>
      </w:r>
      <w:r w:rsidRPr="004C1DD2">
        <w:rPr>
          <w:vertAlign w:val="subscript"/>
        </w:rPr>
        <w:t>1</w:t>
      </w:r>
      <w:r>
        <w:t xml:space="preserve"> increments, 2 scans per increment). (b) </w:t>
      </w:r>
      <w:r w:rsidRPr="004C1DD2">
        <w:rPr>
          <w:vertAlign w:val="superscript"/>
        </w:rPr>
        <w:t>13</w:t>
      </w:r>
      <w:r>
        <w:t xml:space="preserve">C sensitivity‐enhanced </w:t>
      </w:r>
      <w:proofErr w:type="gramStart"/>
      <w:r>
        <w:t>HSQC</w:t>
      </w:r>
      <w:r w:rsidRPr="004C1DD2">
        <w:rPr>
          <w:vertAlign w:val="superscript"/>
        </w:rPr>
        <w:t>[</w:t>
      </w:r>
      <w:proofErr w:type="gramEnd"/>
      <w:r w:rsidRPr="004C1DD2">
        <w:rPr>
          <w:vertAlign w:val="superscript"/>
        </w:rPr>
        <w:t>22,23]</w:t>
      </w:r>
      <w:r>
        <w:t xml:space="preserve"> (256 </w:t>
      </w:r>
      <w:r w:rsidRPr="004C1DD2">
        <w:rPr>
          <w:i/>
          <w:iCs/>
        </w:rPr>
        <w:t>t</w:t>
      </w:r>
      <w:r w:rsidRPr="004C1DD2">
        <w:rPr>
          <w:vertAlign w:val="subscript"/>
        </w:rPr>
        <w:t>1</w:t>
      </w:r>
      <w:r>
        <w:t xml:space="preserve"> increments, 2 scans per increment). (c) 1D TSE‐PSYCHE pure shift </w:t>
      </w:r>
      <w:proofErr w:type="gramStart"/>
      <w:r>
        <w:t>spectrum</w:t>
      </w:r>
      <w:r w:rsidRPr="004C1DD2">
        <w:rPr>
          <w:vertAlign w:val="superscript"/>
        </w:rPr>
        <w:t>[</w:t>
      </w:r>
      <w:proofErr w:type="gramEnd"/>
      <w:r w:rsidRPr="004C1DD2">
        <w:rPr>
          <w:vertAlign w:val="superscript"/>
        </w:rPr>
        <w:t>31]</w:t>
      </w:r>
      <w:r>
        <w:t xml:space="preserve"> (saltire flip angle of </w:t>
      </w:r>
      <w:del w:id="220" w:author="Jonathan Yong" w:date="2021-12-30T15:09:00Z">
        <w:r w:rsidDel="003934F2">
          <w:delText>10</w:delText>
        </w:r>
      </w:del>
      <w:ins w:id="221" w:author="Jonathan Yong" w:date="2021-12-30T15:09:00Z">
        <w:r w:rsidR="003934F2">
          <w:t>15</w:t>
        </w:r>
      </w:ins>
      <w:r>
        <w:t>°, 32 chunks, 16 scans per chunk</w:t>
      </w:r>
      <w:ins w:id="222" w:author="Jonathan Yong" w:date="2021-12-30T14:07:00Z">
        <w:r w:rsidR="00484195">
          <w:t>, 8-step SAPPHIRE averaging</w:t>
        </w:r>
      </w:ins>
      <w:r>
        <w:t xml:space="preserve">). Spectra were obtained on a 700 MHz Bruker AV III equipped with a TCI H/C/N cryoprobe; the sample used was </w:t>
      </w:r>
      <w:ins w:id="223" w:author="Jonathan Yong" w:date="2021-12-30T15:08:00Z">
        <w:r w:rsidR="0076798C">
          <w:t>5</w:t>
        </w:r>
      </w:ins>
      <w:del w:id="224" w:author="Jonathan Yong" w:date="2021-12-30T15:08:00Z">
        <w:r w:rsidDel="0076798C">
          <w:delText>4</w:delText>
        </w:r>
      </w:del>
      <w:r>
        <w:t xml:space="preserve">0 mM </w:t>
      </w:r>
      <w:del w:id="225" w:author="Jonathan Yong" w:date="2021-12-30T15:08:00Z">
        <w:r w:rsidDel="0076798C">
          <w:delText xml:space="preserve">gramicidin </w:delText>
        </w:r>
      </w:del>
      <w:ins w:id="226" w:author="Jonathan Yong" w:date="2021-12-30T15:08:00Z">
        <w:r w:rsidR="0076798C">
          <w:t xml:space="preserve">cyclosporin A </w:t>
        </w:r>
      </w:ins>
      <w:r>
        <w:t xml:space="preserve">in </w:t>
      </w:r>
      <w:del w:id="227" w:author="Jonathan Yong" w:date="2021-12-30T15:08:00Z">
        <w:r w:rsidDel="0076798C">
          <w:delText>DMSO-</w:delText>
        </w:r>
        <w:r w:rsidRPr="004C1DD2" w:rsidDel="0076798C">
          <w:rPr>
            <w:i/>
            <w:iCs/>
          </w:rPr>
          <w:delText>d</w:delText>
        </w:r>
        <w:r w:rsidRPr="004C1DD2" w:rsidDel="0076798C">
          <w:rPr>
            <w:vertAlign w:val="subscript"/>
          </w:rPr>
          <w:delText>6</w:delText>
        </w:r>
      </w:del>
      <w:ins w:id="228" w:author="Jonathan Yong" w:date="2021-12-30T15:08:00Z">
        <w:r w:rsidR="0076798C">
          <w:t>C</w:t>
        </w:r>
        <w:r w:rsidR="0076798C" w:rsidRPr="0076798C">
          <w:rPr>
            <w:vertAlign w:val="subscript"/>
            <w:rPrChange w:id="229" w:author="Jonathan Yong" w:date="2021-12-30T15:08:00Z">
              <w:rPr/>
            </w:rPrChange>
          </w:rPr>
          <w:t>6</w:t>
        </w:r>
        <w:r w:rsidR="0076798C">
          <w:t>D</w:t>
        </w:r>
        <w:r w:rsidR="0076798C" w:rsidRPr="0076798C">
          <w:rPr>
            <w:vertAlign w:val="subscript"/>
            <w:rPrChange w:id="230" w:author="Jonathan Yong" w:date="2021-12-30T15:08:00Z">
              <w:rPr/>
            </w:rPrChange>
          </w:rPr>
          <w:t>6</w:t>
        </w:r>
      </w:ins>
      <w:r>
        <w:t>.</w:t>
      </w:r>
    </w:p>
    <w:p w14:paraId="325005E7" w14:textId="3851D72A" w:rsidR="004C1DD2" w:rsidRDefault="004A6883" w:rsidP="007173F1">
      <w:pPr>
        <w:pStyle w:val="TAMainText"/>
      </w:pPr>
      <w:r w:rsidRPr="004A6883">
        <w:rPr>
          <w:b/>
          <w:bCs/>
        </w:rPr>
        <w:t>Solvent suppression.</w:t>
      </w:r>
      <w:r>
        <w:t xml:space="preserve"> </w:t>
      </w:r>
      <w:r w:rsidR="004C1DD2" w:rsidRPr="008528F3">
        <w:t>The</w:t>
      </w:r>
      <w:r w:rsidR="004C1DD2" w:rsidRPr="004C1DD2">
        <w:t xml:space="preserve"> </w:t>
      </w:r>
      <w:r w:rsidR="004C1DD2">
        <w:t xml:space="preserve">addition of solvent suppression to NOAH supersequences is more involved than for a typical NMR </w:t>
      </w:r>
      <w:proofErr w:type="gramStart"/>
      <w:r w:rsidR="004C1DD2">
        <w:t>experiment, because</w:t>
      </w:r>
      <w:proofErr w:type="gramEnd"/>
      <w:r w:rsidR="004C1DD2">
        <w:t xml:space="preserve"> the water signal must be adequately suppressed in all modules, ideally without affecting any other magnetization components. The HMQC‐ and HSQC‐type NOAH modules in fact provide good intrinsic solvent suppression, because the magnetization</w:t>
      </w:r>
      <w:ins w:id="231" w:author="Jonathan Yong" w:date="2021-12-30T12:36:00Z">
        <w:r w:rsidR="00F56AA1">
          <w:t>s</w:t>
        </w:r>
      </w:ins>
      <w:r w:rsidR="004C1DD2">
        <w:t xml:space="preserve"> of all </w:t>
      </w:r>
      <w:r w:rsidR="004C1DD2" w:rsidRPr="004C1DD2">
        <w:rPr>
          <w:vertAlign w:val="superscript"/>
        </w:rPr>
        <w:t>1</w:t>
      </w:r>
      <w:r w:rsidR="004C1DD2">
        <w:t xml:space="preserve">H spins not coupled to heteronuclei—including that of </w:t>
      </w:r>
      <w:r w:rsidR="004C1DD2">
        <w:lastRenderedPageBreak/>
        <w:t>water—are returned to +</w:t>
      </w:r>
      <w:r w:rsidR="004C1DD2" w:rsidRPr="004C1DD2">
        <w:rPr>
          <w:i/>
          <w:iCs/>
        </w:rPr>
        <w:t>z</w:t>
      </w:r>
      <w:r w:rsidR="004C1DD2">
        <w:t xml:space="preserve"> at the end of the sequence. However, other modules require the addition of specific solvent suppression techniques.</w:t>
      </w:r>
    </w:p>
    <w:p w14:paraId="5113E5F8" w14:textId="161E5912" w:rsidR="004C1DD2" w:rsidRDefault="004C1DD2" w:rsidP="007173F1">
      <w:pPr>
        <w:pStyle w:val="TAMainText"/>
      </w:pPr>
      <w:r>
        <w:t xml:space="preserve">Two options are currently available, namely presaturation (during the recovery delay </w:t>
      </w:r>
      <w:r w:rsidRPr="004C1DD2">
        <w:rPr>
          <w:i/>
          <w:iCs/>
        </w:rPr>
        <w:t>d</w:t>
      </w:r>
      <w:r w:rsidRPr="004C1DD2">
        <w:rPr>
          <w:vertAlign w:val="subscript"/>
        </w:rPr>
        <w:t>1</w:t>
      </w:r>
      <w:del w:id="232" w:author="Jonathan Yong" w:date="2021-12-30T12:36:00Z">
        <w:r w:rsidDel="00F56AA1">
          <w:delText>,</w:delText>
        </w:r>
      </w:del>
      <w:r>
        <w:t xml:space="preserve"> </w:t>
      </w:r>
      <w:del w:id="233" w:author="Jonathan Yong" w:date="2021-12-30T12:36:00Z">
        <w:r w:rsidDel="00F56AA1">
          <w:delText>as well as</w:delText>
        </w:r>
      </w:del>
      <w:ins w:id="234" w:author="Jonathan Yong" w:date="2021-12-30T12:36:00Z">
        <w:r w:rsidR="00F56AA1">
          <w:t>and</w:t>
        </w:r>
      </w:ins>
      <w:r>
        <w:t xml:space="preserve"> the mixing time in NOESY modules), and excitation sculpting placed just prior to acquisition in homonuclear (</w:t>
      </w:r>
      <w:r w:rsidRPr="004C1DD2">
        <w:rPr>
          <w:vertAlign w:val="superscript"/>
        </w:rPr>
        <w:t>1</w:t>
      </w:r>
      <w:r>
        <w:t>H–</w:t>
      </w:r>
      <w:r w:rsidRPr="004C1DD2">
        <w:rPr>
          <w:vertAlign w:val="superscript"/>
        </w:rPr>
        <w:t>1</w:t>
      </w:r>
      <w:r>
        <w:t xml:space="preserve">H) </w:t>
      </w:r>
      <w:proofErr w:type="gramStart"/>
      <w:r>
        <w:t>modules.</w:t>
      </w:r>
      <w:r w:rsidR="001D241B" w:rsidRPr="001D241B">
        <w:rPr>
          <w:vertAlign w:val="superscript"/>
        </w:rPr>
        <w:t>[</w:t>
      </w:r>
      <w:proofErr w:type="gramEnd"/>
      <w:del w:id="235" w:author="Jonathan Yong" w:date="2021-12-30T14:07:00Z">
        <w:r w:rsidR="001D241B" w:rsidRPr="001D241B" w:rsidDel="00484195">
          <w:rPr>
            <w:vertAlign w:val="superscript"/>
          </w:rPr>
          <w:delText>34</w:delText>
        </w:r>
      </w:del>
      <w:ins w:id="236" w:author="Jonathan Yong" w:date="2021-12-30T14:07:00Z">
        <w:r w:rsidR="00484195">
          <w:rPr>
            <w:vertAlign w:val="superscript"/>
          </w:rPr>
          <w:t>35</w:t>
        </w:r>
      </w:ins>
      <w:r w:rsidR="001D241B" w:rsidRPr="001D241B">
        <w:rPr>
          <w:vertAlign w:val="superscript"/>
        </w:rPr>
        <w:t>]</w:t>
      </w:r>
      <w:r>
        <w:t xml:space="preserve"> The refocusing element used in the latter is a combination of a shaped and hard 180° pulse. Both presaturation and excitation sculpting can be independently turned on or off using </w:t>
      </w:r>
      <w:r w:rsidR="003D1FA4">
        <w:t xml:space="preserve">the </w:t>
      </w:r>
      <w:r w:rsidR="003D1FA4" w:rsidRPr="0074289A">
        <w:rPr>
          <w:i/>
          <w:iCs/>
        </w:rPr>
        <w:t>-DPRESAT</w:t>
      </w:r>
      <w:r w:rsidR="003D1FA4">
        <w:t xml:space="preserve"> and </w:t>
      </w:r>
      <w:r w:rsidR="003D1FA4" w:rsidRPr="0074289A">
        <w:rPr>
          <w:i/>
          <w:iCs/>
        </w:rPr>
        <w:t>-DES</w:t>
      </w:r>
      <w:r w:rsidR="003D1FA4">
        <w:t xml:space="preserve"> </w:t>
      </w:r>
      <w:r>
        <w:t>acquisition flags in TopSpin</w:t>
      </w:r>
      <w:r w:rsidR="003D1FA4">
        <w:t xml:space="preserve"> respectively</w:t>
      </w:r>
      <w:r>
        <w:t>.</w:t>
      </w:r>
    </w:p>
    <w:p w14:paraId="18191A1A" w14:textId="2F2A295B" w:rsidR="004C1DD2" w:rsidRDefault="004A6883" w:rsidP="007173F1">
      <w:pPr>
        <w:pStyle w:val="TAMainText"/>
      </w:pPr>
      <w:proofErr w:type="spellStart"/>
      <w:r w:rsidRPr="004A6883">
        <w:rPr>
          <w:b/>
          <w:bCs/>
          <w:i/>
          <w:iCs/>
        </w:rPr>
        <w:t>splitx_au</w:t>
      </w:r>
      <w:proofErr w:type="spellEnd"/>
      <w:r w:rsidRPr="004A6883">
        <w:rPr>
          <w:b/>
          <w:bCs/>
        </w:rPr>
        <w:t xml:space="preserve"> processing.</w:t>
      </w:r>
      <w:r>
        <w:t xml:space="preserve"> </w:t>
      </w:r>
      <w:r w:rsidR="004C1DD2" w:rsidRPr="004C1DD2">
        <w:t xml:space="preserve">NOAH data processing is done using the </w:t>
      </w:r>
      <w:proofErr w:type="spellStart"/>
      <w:r w:rsidR="004C1DD2" w:rsidRPr="004C1DD2">
        <w:rPr>
          <w:i/>
          <w:iCs/>
        </w:rPr>
        <w:t>splitx_au</w:t>
      </w:r>
      <w:proofErr w:type="spellEnd"/>
      <w:r w:rsidR="004C1DD2" w:rsidRPr="004C1DD2">
        <w:t xml:space="preserve"> AU program; this is responsible for creating separate datasets containing the data for each module, defining any required processing parameters, and processing each dataset using module‐specific AU programs (e.g.</w:t>
      </w:r>
      <w:r w:rsidR="009F461D">
        <w:t>,</w:t>
      </w:r>
      <w:r w:rsidR="004C1DD2" w:rsidRPr="004C1DD2">
        <w:t xml:space="preserve"> </w:t>
      </w:r>
      <w:proofErr w:type="spellStart"/>
      <w:r w:rsidR="004C1DD2" w:rsidRPr="004C1DD2">
        <w:rPr>
          <w:i/>
          <w:iCs/>
        </w:rPr>
        <w:t>noah_hsqc</w:t>
      </w:r>
      <w:proofErr w:type="spellEnd"/>
      <w:r w:rsidR="004C1DD2" w:rsidRPr="004C1DD2">
        <w:t xml:space="preserve"> for </w:t>
      </w:r>
      <w:r w:rsidR="004C1DD2" w:rsidRPr="004C1DD2">
        <w:rPr>
          <w:vertAlign w:val="superscript"/>
        </w:rPr>
        <w:t>13</w:t>
      </w:r>
      <w:r w:rsidR="004C1DD2" w:rsidRPr="004C1DD2">
        <w:t xml:space="preserve">C HSQC data). Previously, the names of the module‐specific AU programs had to be </w:t>
      </w:r>
      <w:r w:rsidR="009F461D">
        <w:t xml:space="preserve">manually </w:t>
      </w:r>
      <w:r w:rsidR="004C1DD2" w:rsidRPr="004C1DD2">
        <w:t xml:space="preserve">specified as the </w:t>
      </w:r>
      <w:r w:rsidR="004C1DD2" w:rsidRPr="004C1DD2">
        <w:rPr>
          <w:i/>
          <w:iCs/>
        </w:rPr>
        <w:t>USERP#</w:t>
      </w:r>
      <w:r w:rsidR="004C1DD2" w:rsidRPr="004C1DD2">
        <w:t xml:space="preserve"> series of processing parameters. In contrast, with GENESIS pulse programs, this information is directly embedded within the pulse program </w:t>
      </w:r>
      <w:r w:rsidR="009F461D">
        <w:t xml:space="preserve">itself; furthermore, we have modified </w:t>
      </w:r>
      <w:r w:rsidR="004C1DD2" w:rsidRPr="004C1DD2">
        <w:t xml:space="preserve">the </w:t>
      </w:r>
      <w:proofErr w:type="spellStart"/>
      <w:r w:rsidR="004C1DD2" w:rsidRPr="004C1DD2">
        <w:rPr>
          <w:i/>
          <w:iCs/>
        </w:rPr>
        <w:t>splitx_au</w:t>
      </w:r>
      <w:proofErr w:type="spellEnd"/>
      <w:r w:rsidR="004C1DD2" w:rsidRPr="004C1DD2">
        <w:t xml:space="preserve"> AU program</w:t>
      </w:r>
      <w:r w:rsidR="009F461D">
        <w:t xml:space="preserve"> to obtain the requisite list of AU programs by </w:t>
      </w:r>
      <w:r w:rsidR="004C1DD2" w:rsidRPr="004C1DD2">
        <w:t>pars</w:t>
      </w:r>
      <w:r w:rsidR="009F461D">
        <w:t>ing</w:t>
      </w:r>
      <w:r w:rsidR="004C1DD2" w:rsidRPr="004C1DD2">
        <w:t xml:space="preserve"> the pulse program </w:t>
      </w:r>
      <w:r w:rsidR="009F461D">
        <w:t>text</w:t>
      </w:r>
      <w:r w:rsidR="004C1DD2" w:rsidRPr="004C1DD2">
        <w:t xml:space="preserve">. </w:t>
      </w:r>
      <w:r w:rsidR="009F461D">
        <w:t xml:space="preserve">Users therefore no longer need to provide the </w:t>
      </w:r>
      <w:r w:rsidR="009F461D" w:rsidRPr="0074289A">
        <w:rPr>
          <w:i/>
          <w:iCs/>
        </w:rPr>
        <w:t>USERP#</w:t>
      </w:r>
      <w:r w:rsidR="009F461D">
        <w:t xml:space="preserve"> parameters</w:t>
      </w:r>
      <w:r w:rsidR="004C1DD2" w:rsidRPr="004C1DD2">
        <w:t xml:space="preserve">, which makes setting up multiple different supersequences a much smoother process. If necessary, it is possible to override these </w:t>
      </w:r>
      <w:r w:rsidR="009F461D">
        <w:t>preselected</w:t>
      </w:r>
      <w:r w:rsidR="004C1DD2" w:rsidRPr="004C1DD2">
        <w:t xml:space="preserve"> AU programs by explicitly specifying the </w:t>
      </w:r>
      <w:r w:rsidR="004C1DD2" w:rsidRPr="004C1DD2">
        <w:rPr>
          <w:i/>
          <w:iCs/>
        </w:rPr>
        <w:t>USERP#</w:t>
      </w:r>
      <w:r w:rsidR="004C1DD2" w:rsidRPr="004C1DD2">
        <w:t xml:space="preserve"> parameters, allowing for customized processing.</w:t>
      </w:r>
    </w:p>
    <w:p w14:paraId="76CA70A3" w14:textId="46D47008" w:rsidR="004C1DD2" w:rsidRDefault="004A6883" w:rsidP="007173F1">
      <w:pPr>
        <w:pStyle w:val="TAMainText"/>
      </w:pPr>
      <w:r w:rsidRPr="004A6883">
        <w:rPr>
          <w:b/>
          <w:bCs/>
        </w:rPr>
        <w:t>Non-uniform sampling.</w:t>
      </w:r>
      <w:r>
        <w:t xml:space="preserve"> </w:t>
      </w:r>
      <w:r w:rsidR="004C1DD2" w:rsidRPr="004C1DD2">
        <w:t>With the GENESIS pulse programs we also introduce a new and more user‐friendly implementation of non‐uniform sampling (NUS). NOAH experiments do not work “out of the box” with TopSpin’s conventional NUS setup routine: some special adjustments must be made by manually generating the list of increments to be sampled and adjusting the</w:t>
      </w:r>
      <w:r w:rsidR="004C1DD2">
        <w:t xml:space="preserve"> </w:t>
      </w:r>
      <w:r w:rsidR="004C1DD2" w:rsidRPr="004C1DD2">
        <w:rPr>
          <w:i/>
          <w:iCs/>
        </w:rPr>
        <w:t>t</w:t>
      </w:r>
      <w:r w:rsidR="004C1DD2" w:rsidRPr="004C1DD2">
        <w:rPr>
          <w:vertAlign w:val="subscript"/>
        </w:rPr>
        <w:t>1</w:t>
      </w:r>
      <w:r w:rsidR="004C1DD2">
        <w:t xml:space="preserve"> </w:t>
      </w:r>
      <w:r w:rsidR="004C1DD2" w:rsidRPr="004C1DD2">
        <w:t>delays accordingly within the pulse sequence looping. Previously, this was accomplished using a Python script which created a new pulse program for each supersequence, e.g.</w:t>
      </w:r>
      <w:r w:rsidR="009F461D">
        <w:t>,</w:t>
      </w:r>
      <w:r w:rsidR="004C1DD2" w:rsidRPr="004C1DD2">
        <w:t xml:space="preserve"> </w:t>
      </w:r>
      <w:r w:rsidR="004C1DD2" w:rsidRPr="004C1DD2">
        <w:rPr>
          <w:i/>
          <w:iCs/>
        </w:rPr>
        <w:t>noah3_BSC.nus</w:t>
      </w:r>
      <w:r w:rsidR="004C1DD2" w:rsidRPr="004C1DD2">
        <w:t>.</w:t>
      </w:r>
      <w:r w:rsidR="004C1DD2" w:rsidRPr="004C1DD2">
        <w:rPr>
          <w:vertAlign w:val="superscript"/>
        </w:rPr>
        <w:t>[1</w:t>
      </w:r>
      <w:r w:rsidR="002F012D">
        <w:rPr>
          <w:vertAlign w:val="superscript"/>
        </w:rPr>
        <w:t>8</w:t>
      </w:r>
      <w:r w:rsidR="004C1DD2" w:rsidRPr="004C1DD2">
        <w:rPr>
          <w:vertAlign w:val="superscript"/>
        </w:rPr>
        <w:t>]</w:t>
      </w:r>
      <w:r w:rsidR="004C1DD2" w:rsidRPr="004C1DD2">
        <w:t xml:space="preserve"> We have modified this approach such that NUS is </w:t>
      </w:r>
      <w:r w:rsidR="003D1FA4">
        <w:t xml:space="preserve">instead </w:t>
      </w:r>
      <w:r w:rsidR="004C1DD2" w:rsidRPr="004C1DD2">
        <w:t xml:space="preserve">controlled by an acquisition flag </w:t>
      </w:r>
      <w:r w:rsidR="004C1DD2" w:rsidRPr="004C1DD2">
        <w:rPr>
          <w:i/>
          <w:iCs/>
        </w:rPr>
        <w:t>-DNUS</w:t>
      </w:r>
      <w:r w:rsidR="003D1FA4">
        <w:t xml:space="preserve">, with the benefit that </w:t>
      </w:r>
      <w:r w:rsidR="003D1FA4" w:rsidRPr="004C1DD2">
        <w:t>the same pulse program can be used for both uniform and non‐uniform sampling</w:t>
      </w:r>
      <w:r w:rsidR="004C1DD2" w:rsidRPr="004C1DD2">
        <w:t xml:space="preserve">. Although a (different) Python script is still required for initialization, this means that it is no longer necessary to keep two separate instances of the same pulse sequence in </w:t>
      </w:r>
      <w:r w:rsidR="006E0591" w:rsidRPr="004C1DD2">
        <w:t>TopSpin</w:t>
      </w:r>
      <w:r w:rsidR="006E0591">
        <w:t xml:space="preserve">, thus </w:t>
      </w:r>
      <w:r w:rsidR="004C1DD2" w:rsidRPr="004C1DD2">
        <w:t>simplif</w:t>
      </w:r>
      <w:r w:rsidR="006E0591">
        <w:t>ying the usage of</w:t>
      </w:r>
      <w:r w:rsidR="004C1DD2" w:rsidRPr="004C1DD2">
        <w:t xml:space="preserve"> NUS</w:t>
      </w:r>
      <w:r w:rsidR="006E0591">
        <w:t xml:space="preserve"> in NOAH supersequences</w:t>
      </w:r>
      <w:r w:rsidR="004C1DD2" w:rsidRPr="004C1DD2">
        <w:t>.</w:t>
      </w:r>
    </w:p>
    <w:p w14:paraId="6847260B" w14:textId="4CF74387" w:rsidR="004C1DD2" w:rsidRDefault="004C1DD2" w:rsidP="004D6F23">
      <w:pPr>
        <w:pStyle w:val="TESupportingInfoTitle"/>
      </w:pPr>
      <w:r>
        <w:t>CONCLUSION</w:t>
      </w:r>
    </w:p>
    <w:p w14:paraId="2A90D942" w14:textId="396E2242" w:rsidR="004C1DD2" w:rsidRDefault="006E0591" w:rsidP="007173F1">
      <w:pPr>
        <w:pStyle w:val="TAMainText"/>
      </w:pPr>
      <w:r>
        <w:t>In this article</w:t>
      </w:r>
      <w:r w:rsidR="004C1DD2" w:rsidRPr="004C1DD2">
        <w:t>, we have demonstrated how the</w:t>
      </w:r>
      <w:r w:rsidR="000E02F5">
        <w:t xml:space="preserve"> modular nature of NOAH supersequences </w:t>
      </w:r>
      <w:r w:rsidR="00A951E2">
        <w:t xml:space="preserve">can be exploited in </w:t>
      </w:r>
      <w:r w:rsidR="000E02F5">
        <w:t xml:space="preserve">the </w:t>
      </w:r>
      <w:r w:rsidR="004C1DD2" w:rsidRPr="004C1DD2">
        <w:t>systematic generation of pulse programs</w:t>
      </w:r>
      <w:r w:rsidR="000E02F5">
        <w:t xml:space="preserve"> containing any arbitrary set of constituent modules</w:t>
      </w:r>
      <w:r w:rsidR="000D10AA">
        <w:t xml:space="preserve">. This provides a real, practical way to obtain </w:t>
      </w:r>
      <w:ins w:id="237" w:author="Jonathan Yong" w:date="2021-12-30T12:36:00Z">
        <w:r w:rsidR="00F56AA1">
          <w:t>a</w:t>
        </w:r>
      </w:ins>
      <w:del w:id="238" w:author="Jonathan Yong" w:date="2021-12-30T12:36:00Z">
        <w:r w:rsidR="000E02F5" w:rsidDel="00F56AA1">
          <w:delText>the</w:delText>
        </w:r>
      </w:del>
      <w:r w:rsidR="000E02F5">
        <w:t xml:space="preserve"> </w:t>
      </w:r>
      <w:r w:rsidR="000D10AA">
        <w:t xml:space="preserve">myriad </w:t>
      </w:r>
      <w:r w:rsidR="000E02F5">
        <w:t>of possible supersequences</w:t>
      </w:r>
      <w:r w:rsidR="000D10AA">
        <w:t xml:space="preserve"> which have been hitherto inaccessible</w:t>
      </w:r>
      <w:r w:rsidR="000E02F5">
        <w:t xml:space="preserve">. Users can create customized </w:t>
      </w:r>
      <w:r w:rsidR="00A951E2">
        <w:t xml:space="preserve">sequences </w:t>
      </w:r>
      <w:r w:rsidR="000E601C">
        <w:t xml:space="preserve">which </w:t>
      </w:r>
      <w:r w:rsidR="000E02F5">
        <w:t xml:space="preserve">are </w:t>
      </w:r>
      <w:r w:rsidR="000E601C">
        <w:t>tailored to their needs</w:t>
      </w:r>
      <w:r w:rsidR="000E02F5">
        <w:t>,</w:t>
      </w:r>
      <w:r w:rsidR="000E601C">
        <w:t xml:space="preserve"> </w:t>
      </w:r>
      <w:proofErr w:type="gramStart"/>
      <w:r w:rsidR="00607E1D">
        <w:t>and</w:t>
      </w:r>
      <w:r w:rsidR="000E601C">
        <w:t xml:space="preserve"> also</w:t>
      </w:r>
      <w:proofErr w:type="gramEnd"/>
      <w:r w:rsidR="000E601C">
        <w:t xml:space="preserve"> </w:t>
      </w:r>
      <w:r w:rsidR="00A951E2">
        <w:t xml:space="preserve">access </w:t>
      </w:r>
      <w:r w:rsidR="004C1DD2" w:rsidRPr="004C1DD2">
        <w:t>newly implemented or improved modules</w:t>
      </w:r>
      <w:r w:rsidR="000E02F5">
        <w:t xml:space="preserve"> </w:t>
      </w:r>
      <w:r w:rsidR="000D10AA">
        <w:t xml:space="preserve">immediately </w:t>
      </w:r>
      <w:r w:rsidR="00A951E2">
        <w:t xml:space="preserve">upon </w:t>
      </w:r>
      <w:r w:rsidR="000D10AA">
        <w:t>release</w:t>
      </w:r>
      <w:r w:rsidR="004C1DD2" w:rsidRPr="004C1DD2">
        <w:t>.</w:t>
      </w:r>
      <w:r w:rsidR="000F000D">
        <w:t xml:space="preserve"> </w:t>
      </w:r>
      <w:r w:rsidR="000D10AA">
        <w:t>Here, w</w:t>
      </w:r>
      <w:r w:rsidR="000F000D">
        <w:t xml:space="preserve">e have described </w:t>
      </w:r>
      <w:r w:rsidR="000E02F5">
        <w:t>several</w:t>
      </w:r>
      <w:r w:rsidR="000F000D">
        <w:t xml:space="preserve"> </w:t>
      </w:r>
      <w:r w:rsidR="000E02F5">
        <w:t>such</w:t>
      </w:r>
      <w:r w:rsidR="000F000D">
        <w:t xml:space="preserve"> enhancements, including built-in solvent suppression flags, new pure shift and 2D J modules, the reduction of artifacts in HMBC and HMQC modules</w:t>
      </w:r>
      <w:r w:rsidR="000D10AA">
        <w:t>, and improved processing routines</w:t>
      </w:r>
      <w:r w:rsidR="000F000D">
        <w:t xml:space="preserve">. All of these, as well as any future updates, </w:t>
      </w:r>
      <w:r w:rsidR="00A951E2">
        <w:t>are and will be available</w:t>
      </w:r>
      <w:r w:rsidR="000F000D">
        <w:t xml:space="preserve"> via the </w:t>
      </w:r>
      <w:r w:rsidR="004C1DD2" w:rsidRPr="004C1DD2">
        <w:t>GENESIS website</w:t>
      </w:r>
      <w:r w:rsidR="000F000D">
        <w:t xml:space="preserve"> </w:t>
      </w:r>
      <w:r w:rsidR="000E02F5">
        <w:t>(</w:t>
      </w:r>
      <w:hyperlink r:id="rId24" w:history="1">
        <w:r w:rsidR="000E02F5" w:rsidRPr="000E02F5">
          <w:rPr>
            <w:rStyle w:val="Hyperlink"/>
          </w:rPr>
          <w:t>https://nmr-genesis.co.uk</w:t>
        </w:r>
      </w:hyperlink>
      <w:r w:rsidR="000E02F5">
        <w:t>)</w:t>
      </w:r>
      <w:r w:rsidR="000F000D">
        <w:t>.</w:t>
      </w:r>
    </w:p>
    <w:p w14:paraId="2D7D17FD" w14:textId="286A3613" w:rsidR="00D924F3" w:rsidRDefault="00E71831" w:rsidP="004D6F23">
      <w:pPr>
        <w:pStyle w:val="TESupportingInfoTitle"/>
      </w:pPr>
      <w:r>
        <w:t>ASSOCIATED CONTENT</w:t>
      </w:r>
    </w:p>
    <w:p w14:paraId="240D63BD" w14:textId="046E619A" w:rsidR="00A24553" w:rsidRDefault="008331F9" w:rsidP="009E6477">
      <w:pPr>
        <w:pStyle w:val="FAAuthorInfoSubtitle"/>
      </w:pPr>
      <w:r>
        <w:t>Supporting Information</w:t>
      </w:r>
    </w:p>
    <w:p w14:paraId="30B81617" w14:textId="77777777" w:rsidR="00A24553" w:rsidRDefault="00A24553" w:rsidP="00DB296E">
      <w:pPr>
        <w:pStyle w:val="TESupportingInformation"/>
      </w:pPr>
      <w:r>
        <w:t>The Supporting Information is available free of charge on the ACS Publications website.</w:t>
      </w:r>
    </w:p>
    <w:p w14:paraId="21342E53" w14:textId="77777777" w:rsidR="00A24553" w:rsidRDefault="00A24553" w:rsidP="00DB296E">
      <w:pPr>
        <w:pStyle w:val="TESupportingInformation"/>
      </w:pPr>
    </w:p>
    <w:p w14:paraId="33660A41" w14:textId="6421EC2D" w:rsidR="00D924F3" w:rsidRDefault="009E6477" w:rsidP="00DB296E">
      <w:pPr>
        <w:pStyle w:val="TESupportingInformation"/>
      </w:pPr>
      <w:r>
        <w:t>Detailed analysis of NOAH combinations and comparisons of pulse sequences (PDF)</w:t>
      </w:r>
    </w:p>
    <w:p w14:paraId="6CA42418" w14:textId="77777777" w:rsidR="00D924F3" w:rsidRDefault="00E71831" w:rsidP="007D677E">
      <w:pPr>
        <w:pStyle w:val="AuthorInformationTitle"/>
      </w:pPr>
      <w:r>
        <w:t>AUTHOR INFORMATION</w:t>
      </w:r>
    </w:p>
    <w:p w14:paraId="7009ADAB" w14:textId="77777777" w:rsidR="00D924F3" w:rsidRDefault="00E71831" w:rsidP="00D924F3">
      <w:pPr>
        <w:pStyle w:val="FAAuthorInfoSubtitle"/>
      </w:pPr>
      <w:r>
        <w:t>Corresponding Author</w:t>
      </w:r>
    </w:p>
    <w:p w14:paraId="2934FE09" w14:textId="77777777" w:rsidR="00203A35" w:rsidRDefault="004C1DD2" w:rsidP="004C1DD2">
      <w:pPr>
        <w:pStyle w:val="StyleFACorrespondingAuthorFootnote7pt"/>
        <w:rPr>
          <w:i/>
          <w:iCs/>
        </w:rPr>
      </w:pPr>
      <w:r>
        <w:t>Tim D. W. Claridge</w:t>
      </w:r>
      <w:r w:rsidR="009E6477">
        <w:t xml:space="preserve"> — </w:t>
      </w:r>
      <w:r w:rsidRPr="00B94163">
        <w:rPr>
          <w:i/>
          <w:iCs/>
        </w:rPr>
        <w:t>Chemistry Research Laboratory, Department of Chemistry, University of Oxford, 12 Mansfield Road, Oxford, OX1 3TA, United Kingdom</w:t>
      </w:r>
    </w:p>
    <w:p w14:paraId="0FF9B297" w14:textId="0857BE87" w:rsidR="004C1DD2" w:rsidRPr="00B94163" w:rsidRDefault="004C1DD2" w:rsidP="004C1DD2">
      <w:pPr>
        <w:pStyle w:val="StyleFACorrespondingAuthorFootnote7pt"/>
      </w:pPr>
      <w:r w:rsidRPr="00B94163">
        <w:t xml:space="preserve">Email: </w:t>
      </w:r>
      <w:r>
        <w:t>tim.claridge</w:t>
      </w:r>
      <w:r w:rsidRPr="00B94163">
        <w:t>@chem.ox.ac.uk</w:t>
      </w:r>
    </w:p>
    <w:p w14:paraId="64289327" w14:textId="5EB9E936" w:rsidR="00D924F3" w:rsidRDefault="00E71831" w:rsidP="00D924F3">
      <w:pPr>
        <w:pStyle w:val="FAAuthorInfoSubtitle"/>
      </w:pPr>
      <w:r>
        <w:t>Author</w:t>
      </w:r>
      <w:r w:rsidR="009E6477">
        <w:t>s</w:t>
      </w:r>
    </w:p>
    <w:p w14:paraId="6237C68D" w14:textId="10C90683" w:rsidR="009E6477" w:rsidRPr="009E6477" w:rsidRDefault="009E6477" w:rsidP="009E6477">
      <w:pPr>
        <w:pStyle w:val="StyleFACorrespondingAuthorFootnote7pt"/>
        <w:rPr>
          <w:i/>
          <w:iCs/>
        </w:rPr>
      </w:pPr>
      <w:r>
        <w:t>Jonathan R. J. Yong — </w:t>
      </w:r>
      <w:r w:rsidRPr="00B94163">
        <w:rPr>
          <w:i/>
          <w:iCs/>
        </w:rPr>
        <w:t>Chemistry Research Laboratory, Department of Chemistry, University of Oxford, 12 Mansfield Road, Oxford, OX1 3TA, United Kingdom</w:t>
      </w:r>
    </w:p>
    <w:p w14:paraId="54ACE977" w14:textId="77777777" w:rsidR="009E6477" w:rsidRDefault="009E6477" w:rsidP="009E6477">
      <w:pPr>
        <w:pStyle w:val="StyleFACorrespondingAuthorFootnote7pt"/>
      </w:pPr>
    </w:p>
    <w:p w14:paraId="75F65093" w14:textId="38217B55" w:rsidR="009E6477" w:rsidRPr="009E6477" w:rsidRDefault="009E6477" w:rsidP="00DB296E">
      <w:pPr>
        <w:pStyle w:val="StyleFACorrespondingAuthorFootnote7pt"/>
      </w:pPr>
      <w:proofErr w:type="spellStart"/>
      <w:r>
        <w:t>Ēriks</w:t>
      </w:r>
      <w:proofErr w:type="spellEnd"/>
      <w:r>
        <w:t xml:space="preserve"> </w:t>
      </w:r>
      <w:proofErr w:type="spellStart"/>
      <w:r>
        <w:t>Kupče</w:t>
      </w:r>
      <w:proofErr w:type="spellEnd"/>
      <w:r>
        <w:t xml:space="preserve"> — </w:t>
      </w:r>
      <w:r w:rsidRPr="009E6477">
        <w:rPr>
          <w:i/>
          <w:iCs/>
        </w:rPr>
        <w:t>Bruker UK Ltd, R&amp;D, Coventry CV4 9GH, United Kingdom</w:t>
      </w:r>
    </w:p>
    <w:p w14:paraId="7B2FF50E" w14:textId="1D349EB3" w:rsidR="00D924F3" w:rsidRDefault="00E71831" w:rsidP="007D677E">
      <w:pPr>
        <w:pStyle w:val="TDAckTitle"/>
      </w:pPr>
      <w:r w:rsidRPr="00A71C00">
        <w:t>ACKNOWLEDGMENT</w:t>
      </w:r>
      <w:r w:rsidRPr="00BE533F">
        <w:t xml:space="preserve"> </w:t>
      </w:r>
    </w:p>
    <w:p w14:paraId="79D90BE6" w14:textId="43904B7C" w:rsidR="005C236A" w:rsidRDefault="009F2956" w:rsidP="007D677E">
      <w:pPr>
        <w:pStyle w:val="TDAcknowledgments"/>
      </w:pPr>
      <w:r>
        <w:t xml:space="preserve">We </w:t>
      </w:r>
      <w:r w:rsidR="009E4B22">
        <w:t>thank</w:t>
      </w:r>
      <w:r>
        <w:t xml:space="preserve"> Dr Mohammadali Foroozandeh (University of Oxford) for helpful discussions. </w:t>
      </w:r>
      <w:r w:rsidR="004C1DD2" w:rsidRPr="004C1DD2">
        <w:t xml:space="preserve">J.R.J.Y. thanks the Clarendon Fund (University of Oxford) and the EPSRC Centre for Doctoral Training in Synthesis for Biology and Medicine (EP/L015838/1) for a studentship, generously supported by AstraZeneca, Diamond Light Source, </w:t>
      </w:r>
      <w:proofErr w:type="spellStart"/>
      <w:r w:rsidR="004C1DD2" w:rsidRPr="004C1DD2">
        <w:t>Defence</w:t>
      </w:r>
      <w:proofErr w:type="spellEnd"/>
      <w:r w:rsidR="004C1DD2" w:rsidRPr="004C1DD2">
        <w:t xml:space="preserve"> Science and Technology Laboratory, Evotec, GlaxoSmithKline, Janssen, Novartis, Pfizer, Syngenta, Takeda, UCB, and Vertex.</w:t>
      </w:r>
      <w:del w:id="239" w:author="Jonathan Yong" w:date="2021-12-30T14:12:00Z">
        <w:r w:rsidR="005C236A" w:rsidDel="00B257B7">
          <w:delText xml:space="preserve"> </w:delText>
        </w:r>
      </w:del>
    </w:p>
    <w:p w14:paraId="16AA7377" w14:textId="77777777" w:rsidR="00D924F3" w:rsidRPr="00101D1F" w:rsidRDefault="00E71831" w:rsidP="007D677E">
      <w:pPr>
        <w:pStyle w:val="TDAckTitle"/>
      </w:pPr>
      <w:r>
        <w:t>REFERENCES</w:t>
      </w:r>
    </w:p>
    <w:p w14:paraId="7E0AAAC9" w14:textId="77777777" w:rsidR="009E6477" w:rsidRDefault="009E6477" w:rsidP="00B257B7">
      <w:pPr>
        <w:pStyle w:val="TFReferencesSection"/>
        <w:rPr>
          <w:lang w:val="en-GB"/>
        </w:rPr>
      </w:pPr>
      <w:r>
        <w:rPr>
          <w:lang w:val="en-GB"/>
        </w:rPr>
        <w:t xml:space="preserve">(1) </w:t>
      </w:r>
      <w:proofErr w:type="spellStart"/>
      <w:r w:rsidRPr="009E6477">
        <w:rPr>
          <w:lang w:val="en-GB"/>
        </w:rPr>
        <w:t>Frydman</w:t>
      </w:r>
      <w:proofErr w:type="spellEnd"/>
      <w:r w:rsidRPr="009E6477">
        <w:rPr>
          <w:lang w:val="en-GB"/>
        </w:rPr>
        <w:t xml:space="preserve">, L.; </w:t>
      </w:r>
      <w:proofErr w:type="spellStart"/>
      <w:r w:rsidRPr="009E6477">
        <w:rPr>
          <w:lang w:val="en-GB"/>
        </w:rPr>
        <w:t>Scherf</w:t>
      </w:r>
      <w:proofErr w:type="spellEnd"/>
      <w:r w:rsidRPr="009E6477">
        <w:rPr>
          <w:lang w:val="en-GB"/>
        </w:rPr>
        <w:t xml:space="preserve">, T.; </w:t>
      </w:r>
      <w:proofErr w:type="spellStart"/>
      <w:r w:rsidRPr="009E6477">
        <w:rPr>
          <w:lang w:val="en-GB"/>
        </w:rPr>
        <w:t>Lupulescu</w:t>
      </w:r>
      <w:proofErr w:type="spellEnd"/>
      <w:r w:rsidRPr="009E6477">
        <w:rPr>
          <w:lang w:val="en-GB"/>
        </w:rPr>
        <w:t xml:space="preserve">, A. The acquisition of multidimensional NMR spectra within a single scan. </w:t>
      </w:r>
      <w:r w:rsidRPr="009E6477">
        <w:rPr>
          <w:i/>
          <w:iCs/>
          <w:lang w:val="en-GB"/>
        </w:rPr>
        <w:t xml:space="preserve">Proc. Natl. Acad. Sci. U. S. A. </w:t>
      </w:r>
      <w:r w:rsidRPr="009E6477">
        <w:rPr>
          <w:b/>
          <w:bCs/>
          <w:lang w:val="en-GB"/>
        </w:rPr>
        <w:t>2002</w:t>
      </w:r>
      <w:r w:rsidRPr="009E6477">
        <w:rPr>
          <w:lang w:val="en-GB"/>
        </w:rPr>
        <w:t xml:space="preserve">, </w:t>
      </w:r>
      <w:r w:rsidRPr="009E6477">
        <w:rPr>
          <w:i/>
          <w:iCs/>
          <w:lang w:val="en-GB"/>
        </w:rPr>
        <w:t>99</w:t>
      </w:r>
      <w:r w:rsidRPr="009E6477">
        <w:rPr>
          <w:lang w:val="en-GB"/>
        </w:rPr>
        <w:t>, 15858–15862.</w:t>
      </w:r>
    </w:p>
    <w:p w14:paraId="65C2520B" w14:textId="77777777" w:rsidR="009E6477" w:rsidRDefault="009E6477" w:rsidP="00B257B7">
      <w:pPr>
        <w:pStyle w:val="TFReferencesSection"/>
        <w:rPr>
          <w:lang w:val="en-GB"/>
        </w:rPr>
      </w:pPr>
      <w:r>
        <w:rPr>
          <w:lang w:val="en-GB"/>
        </w:rPr>
        <w:t xml:space="preserve">(2) </w:t>
      </w:r>
      <w:proofErr w:type="spellStart"/>
      <w:r w:rsidRPr="009E6477">
        <w:rPr>
          <w:lang w:val="en-GB"/>
        </w:rPr>
        <w:t>Frydman</w:t>
      </w:r>
      <w:proofErr w:type="spellEnd"/>
      <w:r w:rsidRPr="009E6477">
        <w:rPr>
          <w:lang w:val="en-GB"/>
        </w:rPr>
        <w:t xml:space="preserve">, L.; </w:t>
      </w:r>
      <w:proofErr w:type="spellStart"/>
      <w:r w:rsidRPr="009E6477">
        <w:rPr>
          <w:lang w:val="en-GB"/>
        </w:rPr>
        <w:t>Lupulescu</w:t>
      </w:r>
      <w:proofErr w:type="spellEnd"/>
      <w:r w:rsidRPr="009E6477">
        <w:rPr>
          <w:lang w:val="en-GB"/>
        </w:rPr>
        <w:t xml:space="preserve">, A.; </w:t>
      </w:r>
      <w:proofErr w:type="spellStart"/>
      <w:r w:rsidRPr="009E6477">
        <w:rPr>
          <w:lang w:val="en-GB"/>
        </w:rPr>
        <w:t>Scherf</w:t>
      </w:r>
      <w:proofErr w:type="spellEnd"/>
      <w:r w:rsidRPr="009E6477">
        <w:rPr>
          <w:lang w:val="en-GB"/>
        </w:rPr>
        <w:t xml:space="preserve">, T. Principles and Features of Single‐Scan Two‐Dimensional NMR Spectroscopy. </w:t>
      </w:r>
      <w:r w:rsidRPr="009E6477">
        <w:rPr>
          <w:i/>
          <w:iCs/>
          <w:lang w:val="en-GB"/>
        </w:rPr>
        <w:t xml:space="preserve">J. Am. Chem. Soc. </w:t>
      </w:r>
      <w:r w:rsidRPr="009E6477">
        <w:rPr>
          <w:b/>
          <w:bCs/>
          <w:lang w:val="en-GB"/>
        </w:rPr>
        <w:t>2003</w:t>
      </w:r>
      <w:r w:rsidRPr="009E6477">
        <w:rPr>
          <w:lang w:val="en-GB"/>
        </w:rPr>
        <w:t xml:space="preserve">, </w:t>
      </w:r>
      <w:r w:rsidRPr="009E6477">
        <w:rPr>
          <w:i/>
          <w:iCs/>
          <w:lang w:val="en-GB"/>
        </w:rPr>
        <w:t>125</w:t>
      </w:r>
      <w:r w:rsidRPr="009E6477">
        <w:rPr>
          <w:lang w:val="en-GB"/>
        </w:rPr>
        <w:t>, 9204–9217.</w:t>
      </w:r>
    </w:p>
    <w:p w14:paraId="4ADF48ED" w14:textId="77777777" w:rsidR="00EE11A0" w:rsidRDefault="009E6477" w:rsidP="00B257B7">
      <w:pPr>
        <w:pStyle w:val="TFReferencesSection"/>
        <w:rPr>
          <w:lang w:val="en-GB"/>
        </w:rPr>
      </w:pPr>
      <w:r>
        <w:rPr>
          <w:lang w:val="en-GB"/>
        </w:rPr>
        <w:t xml:space="preserve">(3) </w:t>
      </w:r>
      <w:r w:rsidRPr="009E6477">
        <w:rPr>
          <w:lang w:val="en-GB"/>
        </w:rPr>
        <w:t xml:space="preserve">Tal, A.; </w:t>
      </w:r>
      <w:proofErr w:type="spellStart"/>
      <w:r w:rsidRPr="009E6477">
        <w:rPr>
          <w:lang w:val="en-GB"/>
        </w:rPr>
        <w:t>Frydman</w:t>
      </w:r>
      <w:proofErr w:type="spellEnd"/>
      <w:r w:rsidRPr="009E6477">
        <w:rPr>
          <w:lang w:val="en-GB"/>
        </w:rPr>
        <w:t xml:space="preserve">, L. Single‐scan multidimensional magnetic resonance.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2010</w:t>
      </w:r>
      <w:r w:rsidRPr="009E6477">
        <w:rPr>
          <w:lang w:val="en-GB"/>
        </w:rPr>
        <w:t xml:space="preserve">, </w:t>
      </w:r>
      <w:r w:rsidRPr="009E6477">
        <w:rPr>
          <w:i/>
          <w:iCs/>
          <w:lang w:val="en-GB"/>
        </w:rPr>
        <w:t>57</w:t>
      </w:r>
      <w:r w:rsidRPr="009E6477">
        <w:rPr>
          <w:lang w:val="en-GB"/>
        </w:rPr>
        <w:t>, 241–292.</w:t>
      </w:r>
    </w:p>
    <w:p w14:paraId="335F94C4" w14:textId="2B4D2DB5" w:rsidR="00EE11A0" w:rsidRPr="00EE11A0" w:rsidRDefault="00EE11A0" w:rsidP="00B257B7">
      <w:pPr>
        <w:pStyle w:val="TFReferencesSection"/>
        <w:rPr>
          <w:lang w:val="en-GB"/>
        </w:rPr>
      </w:pPr>
      <w:r>
        <w:rPr>
          <w:lang w:val="en-GB"/>
        </w:rPr>
        <w:t xml:space="preserve">(4)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w:t>
      </w:r>
      <w:proofErr w:type="spellStart"/>
      <w:r w:rsidRPr="009E6477">
        <w:rPr>
          <w:lang w:val="en-GB"/>
        </w:rPr>
        <w:t>Frydman</w:t>
      </w:r>
      <w:proofErr w:type="spellEnd"/>
      <w:r w:rsidRPr="009E6477">
        <w:rPr>
          <w:lang w:val="en-GB"/>
        </w:rPr>
        <w:t xml:space="preserve">, L.; Webb, A. G.; Yong, J. R. J.; Claridge, T. D. W. Parallel nuclear magnetic resonance spectroscopy. </w:t>
      </w:r>
      <w:r w:rsidRPr="009E6477">
        <w:rPr>
          <w:i/>
          <w:iCs/>
          <w:lang w:val="en-GB"/>
        </w:rPr>
        <w:t xml:space="preserve">Nat. Rev. Methods Primers </w:t>
      </w:r>
      <w:r w:rsidRPr="009E6477">
        <w:rPr>
          <w:b/>
          <w:bCs/>
          <w:lang w:val="en-GB"/>
        </w:rPr>
        <w:t>2021</w:t>
      </w:r>
      <w:r w:rsidRPr="009E6477">
        <w:rPr>
          <w:lang w:val="en-GB"/>
        </w:rPr>
        <w:t xml:space="preserve">, </w:t>
      </w:r>
      <w:r w:rsidRPr="009E6477">
        <w:rPr>
          <w:i/>
          <w:iCs/>
          <w:lang w:val="en-GB"/>
        </w:rPr>
        <w:t>1</w:t>
      </w:r>
      <w:r w:rsidRPr="009E6477">
        <w:rPr>
          <w:lang w:val="en-GB"/>
        </w:rPr>
        <w:t>, 27.</w:t>
      </w:r>
    </w:p>
    <w:p w14:paraId="45378EE5" w14:textId="380E016B" w:rsidR="009E6477" w:rsidRDefault="009E6477" w:rsidP="00B257B7">
      <w:pPr>
        <w:pStyle w:val="TFReferencesSection"/>
        <w:rPr>
          <w:lang w:val="en-GB"/>
        </w:rPr>
      </w:pPr>
      <w:r>
        <w:rPr>
          <w:lang w:val="en-GB"/>
        </w:rPr>
        <w:t>(</w:t>
      </w:r>
      <w:r w:rsidR="00EE11A0">
        <w:rPr>
          <w:lang w:val="en-GB"/>
        </w:rPr>
        <w:t>5</w:t>
      </w:r>
      <w:r>
        <w:rPr>
          <w:lang w:val="en-GB"/>
        </w:rPr>
        <w:t xml:space="preserve">) </w:t>
      </w:r>
      <w:proofErr w:type="spellStart"/>
      <w:r w:rsidRPr="009E6477">
        <w:rPr>
          <w:lang w:val="en-GB"/>
        </w:rPr>
        <w:t>Mobli</w:t>
      </w:r>
      <w:proofErr w:type="spellEnd"/>
      <w:r w:rsidRPr="009E6477">
        <w:rPr>
          <w:lang w:val="en-GB"/>
        </w:rPr>
        <w:t xml:space="preserve">, M.; Hoch, J. C. Nonuniform sampling and non‐Fourier signal processing methods in multidimensional NMR.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2014</w:t>
      </w:r>
      <w:r w:rsidRPr="009E6477">
        <w:rPr>
          <w:lang w:val="en-GB"/>
        </w:rPr>
        <w:t xml:space="preserve">, </w:t>
      </w:r>
      <w:r w:rsidRPr="009E6477">
        <w:rPr>
          <w:i/>
          <w:iCs/>
          <w:lang w:val="en-GB"/>
        </w:rPr>
        <w:t>83</w:t>
      </w:r>
      <w:r w:rsidRPr="009E6477">
        <w:rPr>
          <w:lang w:val="en-GB"/>
        </w:rPr>
        <w:t>, 21–41.</w:t>
      </w:r>
    </w:p>
    <w:p w14:paraId="24FBFBD7" w14:textId="12466C9E" w:rsidR="009E6477" w:rsidRDefault="009E6477" w:rsidP="00B257B7">
      <w:pPr>
        <w:pStyle w:val="TFReferencesSection"/>
        <w:rPr>
          <w:lang w:val="en-GB"/>
        </w:rPr>
      </w:pPr>
      <w:r>
        <w:rPr>
          <w:lang w:val="en-GB"/>
        </w:rPr>
        <w:t>(</w:t>
      </w:r>
      <w:r w:rsidR="00EE11A0">
        <w:rPr>
          <w:lang w:val="en-GB"/>
        </w:rPr>
        <w:t>6</w:t>
      </w:r>
      <w:r>
        <w:rPr>
          <w:lang w:val="en-GB"/>
        </w:rPr>
        <w:t xml:space="preserve">) </w:t>
      </w:r>
      <w:proofErr w:type="spellStart"/>
      <w:r w:rsidRPr="009E6477">
        <w:rPr>
          <w:lang w:val="en-GB"/>
        </w:rPr>
        <w:t>Kazimierczuk</w:t>
      </w:r>
      <w:proofErr w:type="spellEnd"/>
      <w:r w:rsidRPr="009E6477">
        <w:rPr>
          <w:lang w:val="en-GB"/>
        </w:rPr>
        <w:t xml:space="preserve">, K.; </w:t>
      </w:r>
      <w:proofErr w:type="spellStart"/>
      <w:r w:rsidRPr="009E6477">
        <w:rPr>
          <w:lang w:val="en-GB"/>
        </w:rPr>
        <w:t>Orekhov</w:t>
      </w:r>
      <w:proofErr w:type="spellEnd"/>
      <w:r w:rsidRPr="009E6477">
        <w:rPr>
          <w:lang w:val="en-GB"/>
        </w:rPr>
        <w:t xml:space="preserve">, V. Non‐uniform sampling: post‐Fourier era of NMR data collection and processing.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2015</w:t>
      </w:r>
      <w:r w:rsidRPr="009E6477">
        <w:rPr>
          <w:lang w:val="en-GB"/>
        </w:rPr>
        <w:t xml:space="preserve">, </w:t>
      </w:r>
      <w:r w:rsidRPr="009E6477">
        <w:rPr>
          <w:i/>
          <w:iCs/>
          <w:lang w:val="en-GB"/>
        </w:rPr>
        <w:t>53</w:t>
      </w:r>
      <w:r w:rsidRPr="009E6477">
        <w:rPr>
          <w:lang w:val="en-GB"/>
        </w:rPr>
        <w:t>, 921–926.</w:t>
      </w:r>
    </w:p>
    <w:p w14:paraId="71F93E9E" w14:textId="730FA3B5" w:rsidR="009E6477" w:rsidRDefault="009E6477" w:rsidP="00B257B7">
      <w:pPr>
        <w:pStyle w:val="TFReferencesSection"/>
        <w:rPr>
          <w:lang w:val="en-GB"/>
        </w:rPr>
      </w:pPr>
      <w:r>
        <w:rPr>
          <w:lang w:val="en-GB"/>
        </w:rPr>
        <w:t>(</w:t>
      </w:r>
      <w:r w:rsidR="00EE11A0">
        <w:rPr>
          <w:lang w:val="en-GB"/>
        </w:rPr>
        <w:t>7</w:t>
      </w:r>
      <w:r>
        <w:rPr>
          <w:lang w:val="en-GB"/>
        </w:rPr>
        <w:t xml:space="preserve">) </w:t>
      </w:r>
      <w:proofErr w:type="spellStart"/>
      <w:r w:rsidRPr="009E6477">
        <w:rPr>
          <w:lang w:val="en-GB"/>
        </w:rPr>
        <w:t>Gołowicz</w:t>
      </w:r>
      <w:proofErr w:type="spellEnd"/>
      <w:r w:rsidRPr="009E6477">
        <w:rPr>
          <w:lang w:val="en-GB"/>
        </w:rPr>
        <w:t xml:space="preserve">, D.; </w:t>
      </w:r>
      <w:proofErr w:type="spellStart"/>
      <w:r w:rsidRPr="009E6477">
        <w:rPr>
          <w:lang w:val="en-GB"/>
        </w:rPr>
        <w:t>Kasprzak</w:t>
      </w:r>
      <w:proofErr w:type="spellEnd"/>
      <w:r w:rsidRPr="009E6477">
        <w:rPr>
          <w:lang w:val="en-GB"/>
        </w:rPr>
        <w:t xml:space="preserve">, P.; </w:t>
      </w:r>
      <w:proofErr w:type="spellStart"/>
      <w:r w:rsidRPr="009E6477">
        <w:rPr>
          <w:lang w:val="en-GB"/>
        </w:rPr>
        <w:t>Orekhov</w:t>
      </w:r>
      <w:proofErr w:type="spellEnd"/>
      <w:r w:rsidRPr="009E6477">
        <w:rPr>
          <w:lang w:val="en-GB"/>
        </w:rPr>
        <w:t xml:space="preserve">, V.; </w:t>
      </w:r>
      <w:proofErr w:type="spellStart"/>
      <w:r w:rsidRPr="009E6477">
        <w:rPr>
          <w:lang w:val="en-GB"/>
        </w:rPr>
        <w:t>Kazimierczuk</w:t>
      </w:r>
      <w:proofErr w:type="spellEnd"/>
      <w:r w:rsidRPr="009E6477">
        <w:rPr>
          <w:lang w:val="en-GB"/>
        </w:rPr>
        <w:t xml:space="preserve">, K. Fast time‐resolved NMR with non‐uniform sampling.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116</w:t>
      </w:r>
      <w:r w:rsidRPr="009E6477">
        <w:rPr>
          <w:lang w:val="en-GB"/>
        </w:rPr>
        <w:t>, 40–55.</w:t>
      </w:r>
    </w:p>
    <w:p w14:paraId="01E43999" w14:textId="1B823E4D" w:rsidR="009E6477" w:rsidRDefault="009E6477" w:rsidP="00B257B7">
      <w:pPr>
        <w:pStyle w:val="TFReferencesSection"/>
        <w:rPr>
          <w:lang w:val="en-GB"/>
        </w:rPr>
      </w:pPr>
      <w:r>
        <w:rPr>
          <w:lang w:val="en-GB"/>
        </w:rPr>
        <w:t>(</w:t>
      </w:r>
      <w:r w:rsidR="00EE11A0">
        <w:rPr>
          <w:lang w:val="en-GB"/>
        </w:rPr>
        <w:t>8</w:t>
      </w:r>
      <w:r>
        <w:rPr>
          <w:lang w:val="en-GB"/>
        </w:rPr>
        <w:t xml:space="preserve">) </w:t>
      </w:r>
      <w:proofErr w:type="spellStart"/>
      <w:r w:rsidRPr="009E6477">
        <w:rPr>
          <w:lang w:val="en-GB"/>
        </w:rPr>
        <w:t>Nolis</w:t>
      </w:r>
      <w:proofErr w:type="spellEnd"/>
      <w:r w:rsidRPr="009E6477">
        <w:rPr>
          <w:lang w:val="en-GB"/>
        </w:rPr>
        <w:t xml:space="preserve">, P.; Pérez‐Trujillo, M.; </w:t>
      </w:r>
      <w:proofErr w:type="spellStart"/>
      <w:r w:rsidRPr="009E6477">
        <w:rPr>
          <w:lang w:val="en-GB"/>
        </w:rPr>
        <w:t>Parella</w:t>
      </w:r>
      <w:proofErr w:type="spellEnd"/>
      <w:r w:rsidRPr="009E6477">
        <w:rPr>
          <w:lang w:val="en-GB"/>
        </w:rPr>
        <w:t xml:space="preserve">, T. Multiple FID Acquisition of Complementary HMBC Data.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2007</w:t>
      </w:r>
      <w:r w:rsidRPr="009E6477">
        <w:rPr>
          <w:lang w:val="en-GB"/>
        </w:rPr>
        <w:t xml:space="preserve">, </w:t>
      </w:r>
      <w:r w:rsidRPr="009E6477">
        <w:rPr>
          <w:i/>
          <w:iCs/>
          <w:lang w:val="en-GB"/>
        </w:rPr>
        <w:t>46</w:t>
      </w:r>
      <w:r w:rsidRPr="009E6477">
        <w:rPr>
          <w:lang w:val="en-GB"/>
        </w:rPr>
        <w:t>, 7495–7497.</w:t>
      </w:r>
    </w:p>
    <w:p w14:paraId="6DDC8DB0" w14:textId="2C1B678B" w:rsidR="009E6477" w:rsidRDefault="009E6477" w:rsidP="00B257B7">
      <w:pPr>
        <w:pStyle w:val="TFReferencesSection"/>
        <w:rPr>
          <w:lang w:val="en-GB"/>
        </w:rPr>
      </w:pPr>
      <w:r>
        <w:rPr>
          <w:lang w:val="en-GB"/>
        </w:rPr>
        <w:t>(</w:t>
      </w:r>
      <w:r w:rsidR="00EE11A0">
        <w:rPr>
          <w:lang w:val="en-GB"/>
        </w:rPr>
        <w:t>9</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Freeman, R. Molecular Structure from a Single NMR Experiment. </w:t>
      </w:r>
      <w:r w:rsidRPr="009E6477">
        <w:rPr>
          <w:i/>
          <w:iCs/>
          <w:lang w:val="en-GB"/>
        </w:rPr>
        <w:t xml:space="preserve">J. Am. Chem. Soc. </w:t>
      </w:r>
      <w:r w:rsidRPr="009E6477">
        <w:rPr>
          <w:b/>
          <w:bCs/>
          <w:lang w:val="en-GB"/>
        </w:rPr>
        <w:t>2008</w:t>
      </w:r>
      <w:r w:rsidRPr="009E6477">
        <w:rPr>
          <w:lang w:val="en-GB"/>
        </w:rPr>
        <w:t xml:space="preserve">, </w:t>
      </w:r>
      <w:r w:rsidRPr="009E6477">
        <w:rPr>
          <w:i/>
          <w:iCs/>
          <w:lang w:val="en-GB"/>
        </w:rPr>
        <w:t>130</w:t>
      </w:r>
      <w:r w:rsidRPr="009E6477">
        <w:rPr>
          <w:lang w:val="en-GB"/>
        </w:rPr>
        <w:t>, 10788–10792.</w:t>
      </w:r>
    </w:p>
    <w:p w14:paraId="4D0723B1" w14:textId="7396195D" w:rsidR="009E6477" w:rsidRDefault="009E6477" w:rsidP="00B257B7">
      <w:pPr>
        <w:pStyle w:val="TFReferencesSection"/>
        <w:rPr>
          <w:lang w:val="en-GB"/>
        </w:rPr>
      </w:pPr>
      <w:r>
        <w:rPr>
          <w:lang w:val="en-GB"/>
        </w:rPr>
        <w:t>(</w:t>
      </w:r>
      <w:r w:rsidR="00EE11A0">
        <w:rPr>
          <w:lang w:val="en-GB"/>
        </w:rPr>
        <w:t>10</w:t>
      </w:r>
      <w:r>
        <w:rPr>
          <w:lang w:val="en-GB"/>
        </w:rPr>
        <w:t xml:space="preserve">) </w:t>
      </w:r>
      <w:r w:rsidRPr="009E6477">
        <w:rPr>
          <w:lang w:val="en-GB"/>
        </w:rPr>
        <w:t xml:space="preserve">Nagy, T. M.; </w:t>
      </w:r>
      <w:proofErr w:type="spellStart"/>
      <w:r w:rsidRPr="009E6477">
        <w:rPr>
          <w:lang w:val="en-GB"/>
        </w:rPr>
        <w:t>Gyöngyösi</w:t>
      </w:r>
      <w:proofErr w:type="spellEnd"/>
      <w:r w:rsidRPr="009E6477">
        <w:rPr>
          <w:lang w:val="en-GB"/>
        </w:rPr>
        <w:t xml:space="preserve">, T.;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BANGO SEA XLOC/HMBC–H2OBC: complete heteronuclear correlation within minutes from one NMR pulse sequence. </w:t>
      </w:r>
      <w:r w:rsidRPr="009E6477">
        <w:rPr>
          <w:i/>
          <w:iCs/>
          <w:lang w:val="en-GB"/>
        </w:rPr>
        <w:t xml:space="preserve">Chem. </w:t>
      </w:r>
      <w:proofErr w:type="spellStart"/>
      <w:r w:rsidRPr="009E6477">
        <w:rPr>
          <w:i/>
          <w:iCs/>
          <w:lang w:val="en-GB"/>
        </w:rPr>
        <w:t>Commun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55</w:t>
      </w:r>
      <w:r w:rsidRPr="009E6477">
        <w:rPr>
          <w:lang w:val="en-GB"/>
        </w:rPr>
        <w:t>, 12208–12211.</w:t>
      </w:r>
    </w:p>
    <w:p w14:paraId="25F1260D" w14:textId="4E199809" w:rsidR="009E6477" w:rsidRDefault="009E6477" w:rsidP="00B257B7">
      <w:pPr>
        <w:pStyle w:val="TFReferencesSection"/>
        <w:rPr>
          <w:lang w:val="en-GB"/>
        </w:rPr>
      </w:pPr>
      <w:r>
        <w:rPr>
          <w:lang w:val="en-GB"/>
        </w:rPr>
        <w:t>(1</w:t>
      </w:r>
      <w:r w:rsidR="00EE11A0">
        <w:rPr>
          <w:lang w:val="en-GB"/>
        </w:rPr>
        <w:t>1</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Double and adiabatic BANGO for concatenating two NMR experiments relying on the same pool of magnetization.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316</w:t>
      </w:r>
      <w:r w:rsidRPr="009E6477">
        <w:rPr>
          <w:lang w:val="en-GB"/>
        </w:rPr>
        <w:t>, 106767.</w:t>
      </w:r>
    </w:p>
    <w:p w14:paraId="2F4D9804" w14:textId="38C9CC80" w:rsidR="009E6477" w:rsidRDefault="009E6477" w:rsidP="00B257B7">
      <w:pPr>
        <w:pStyle w:val="TFReferencesSection"/>
        <w:rPr>
          <w:lang w:val="en-GB"/>
        </w:rPr>
      </w:pPr>
      <w:r>
        <w:rPr>
          <w:lang w:val="en-GB"/>
        </w:rPr>
        <w:lastRenderedPageBreak/>
        <w:t>(1</w:t>
      </w:r>
      <w:r w:rsidR="00EE11A0">
        <w:rPr>
          <w:lang w:val="en-GB"/>
        </w:rPr>
        <w:t>2</w:t>
      </w:r>
      <w:r>
        <w:rPr>
          <w:lang w:val="en-GB"/>
        </w:rPr>
        <w:t xml:space="preserve">) </w:t>
      </w:r>
      <w:proofErr w:type="spellStart"/>
      <w:r>
        <w:rPr>
          <w:lang w:val="en-GB"/>
        </w:rPr>
        <w:t>S</w:t>
      </w:r>
      <w:r w:rsidRPr="009E6477">
        <w:rPr>
          <w:lang w:val="en-GB"/>
        </w:rPr>
        <w:t>chanda</w:t>
      </w:r>
      <w:proofErr w:type="spellEnd"/>
      <w:r w:rsidRPr="009E6477">
        <w:rPr>
          <w:lang w:val="en-GB"/>
        </w:rPr>
        <w:t xml:space="preserve">, P.; Van </w:t>
      </w:r>
      <w:proofErr w:type="spellStart"/>
      <w:r w:rsidRPr="009E6477">
        <w:rPr>
          <w:lang w:val="en-GB"/>
        </w:rPr>
        <w:t>Melckebeke</w:t>
      </w:r>
      <w:proofErr w:type="spellEnd"/>
      <w:r w:rsidRPr="009E6477">
        <w:rPr>
          <w:lang w:val="en-GB"/>
        </w:rPr>
        <w:t xml:space="preserve">, H.; </w:t>
      </w:r>
      <w:proofErr w:type="spellStart"/>
      <w:r w:rsidRPr="009E6477">
        <w:rPr>
          <w:lang w:val="en-GB"/>
        </w:rPr>
        <w:t>Brutscher</w:t>
      </w:r>
      <w:proofErr w:type="spellEnd"/>
      <w:r w:rsidRPr="009E6477">
        <w:rPr>
          <w:lang w:val="en-GB"/>
        </w:rPr>
        <w:t>, B. Speeding Up Three‐Dimensional Protein NMR</w:t>
      </w:r>
      <w:r>
        <w:rPr>
          <w:lang w:val="en-GB"/>
        </w:rPr>
        <w:t xml:space="preserve"> </w:t>
      </w:r>
      <w:r w:rsidRPr="009E6477">
        <w:rPr>
          <w:lang w:val="en-GB"/>
        </w:rPr>
        <w:t xml:space="preserve">Experiments to a Few Minutes. </w:t>
      </w:r>
      <w:r w:rsidRPr="009E6477">
        <w:rPr>
          <w:i/>
          <w:iCs/>
          <w:lang w:val="en-GB"/>
        </w:rPr>
        <w:t xml:space="preserve">J. Am. Chem. Soc. </w:t>
      </w:r>
      <w:r w:rsidRPr="009E6477">
        <w:rPr>
          <w:b/>
          <w:bCs/>
          <w:lang w:val="en-GB"/>
        </w:rPr>
        <w:t>2006</w:t>
      </w:r>
      <w:r w:rsidRPr="009E6477">
        <w:rPr>
          <w:lang w:val="en-GB"/>
        </w:rPr>
        <w:t xml:space="preserve">, </w:t>
      </w:r>
      <w:r w:rsidRPr="009E6477">
        <w:rPr>
          <w:i/>
          <w:iCs/>
          <w:lang w:val="en-GB"/>
        </w:rPr>
        <w:t>128</w:t>
      </w:r>
      <w:r w:rsidRPr="009E6477">
        <w:rPr>
          <w:lang w:val="en-GB"/>
        </w:rPr>
        <w:t>, 9042–9043.</w:t>
      </w:r>
    </w:p>
    <w:p w14:paraId="4ECD9C61" w14:textId="1854C919" w:rsidR="009E6477" w:rsidRPr="009E6477" w:rsidRDefault="009E6477" w:rsidP="00B257B7">
      <w:pPr>
        <w:pStyle w:val="TFReferencesSection"/>
        <w:rPr>
          <w:i/>
          <w:iCs/>
          <w:lang w:val="en-GB"/>
        </w:rPr>
      </w:pPr>
      <w:r>
        <w:rPr>
          <w:lang w:val="en-GB"/>
        </w:rPr>
        <w:t>(1</w:t>
      </w:r>
      <w:r w:rsidR="00EE11A0">
        <w:rPr>
          <w:lang w:val="en-GB"/>
        </w:rPr>
        <w:t>3</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Freeman, R. Fast multidimensional NMR by polarization sharing.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Chem</w:t>
      </w:r>
      <w:r>
        <w:rPr>
          <w:i/>
          <w:iCs/>
          <w:lang w:val="en-GB"/>
        </w:rPr>
        <w:t xml:space="preserve">. </w:t>
      </w:r>
      <w:r w:rsidRPr="009E6477">
        <w:rPr>
          <w:b/>
          <w:bCs/>
          <w:lang w:val="en-GB"/>
        </w:rPr>
        <w:t>2007</w:t>
      </w:r>
      <w:r w:rsidRPr="009E6477">
        <w:rPr>
          <w:lang w:val="en-GB"/>
        </w:rPr>
        <w:t xml:space="preserve">, </w:t>
      </w:r>
      <w:r w:rsidRPr="009E6477">
        <w:rPr>
          <w:i/>
          <w:iCs/>
          <w:lang w:val="en-GB"/>
        </w:rPr>
        <w:t>45</w:t>
      </w:r>
      <w:r w:rsidRPr="009E6477">
        <w:rPr>
          <w:lang w:val="en-GB"/>
        </w:rPr>
        <w:t>, 2–4.</w:t>
      </w:r>
    </w:p>
    <w:p w14:paraId="40F527A7" w14:textId="625697A4" w:rsidR="009E6477" w:rsidRDefault="009E6477" w:rsidP="00B257B7">
      <w:pPr>
        <w:pStyle w:val="TFReferencesSection"/>
        <w:rPr>
          <w:lang w:val="en-GB"/>
        </w:rPr>
      </w:pPr>
      <w:r>
        <w:rPr>
          <w:lang w:val="en-GB"/>
        </w:rPr>
        <w:t>(1</w:t>
      </w:r>
      <w:r w:rsidR="00EE11A0">
        <w:rPr>
          <w:lang w:val="en-GB"/>
        </w:rPr>
        <w:t>4</w:t>
      </w:r>
      <w:r>
        <w:rPr>
          <w:lang w:val="en-GB"/>
        </w:rPr>
        <w:t xml:space="preserve">) </w:t>
      </w:r>
      <w:r w:rsidRPr="009E6477">
        <w:rPr>
          <w:lang w:val="en-GB"/>
        </w:rPr>
        <w:t>Schulze‐</w:t>
      </w:r>
      <w:proofErr w:type="spellStart"/>
      <w:r w:rsidRPr="009E6477">
        <w:rPr>
          <w:lang w:val="en-GB"/>
        </w:rPr>
        <w:t>Sünninghausen</w:t>
      </w:r>
      <w:proofErr w:type="spellEnd"/>
      <w:r w:rsidRPr="009E6477">
        <w:rPr>
          <w:lang w:val="en-GB"/>
        </w:rPr>
        <w:t xml:space="preserve">, D.; Becker, J.; </w:t>
      </w:r>
      <w:proofErr w:type="spellStart"/>
      <w:r w:rsidRPr="009E6477">
        <w:rPr>
          <w:lang w:val="en-GB"/>
        </w:rPr>
        <w:t>Luy</w:t>
      </w:r>
      <w:proofErr w:type="spellEnd"/>
      <w:r w:rsidRPr="009E6477">
        <w:rPr>
          <w:lang w:val="en-GB"/>
        </w:rPr>
        <w:t>, B. Rapid Heteronuclear Single Quantum Correlation</w:t>
      </w:r>
      <w:r>
        <w:rPr>
          <w:lang w:val="en-GB"/>
        </w:rPr>
        <w:t xml:space="preserve"> </w:t>
      </w:r>
      <w:r w:rsidRPr="009E6477">
        <w:rPr>
          <w:lang w:val="en-GB"/>
        </w:rPr>
        <w:t xml:space="preserve">NMR Spectra at Natural Abundance. </w:t>
      </w:r>
      <w:r w:rsidRPr="009E6477">
        <w:rPr>
          <w:i/>
          <w:iCs/>
          <w:lang w:val="en-GB"/>
        </w:rPr>
        <w:t xml:space="preserve">J. Am. Chem. Soc. </w:t>
      </w:r>
      <w:r w:rsidRPr="009E6477">
        <w:rPr>
          <w:b/>
          <w:bCs/>
          <w:lang w:val="en-GB"/>
        </w:rPr>
        <w:t>2014</w:t>
      </w:r>
      <w:r w:rsidRPr="009E6477">
        <w:rPr>
          <w:lang w:val="en-GB"/>
        </w:rPr>
        <w:t xml:space="preserve">, </w:t>
      </w:r>
      <w:r w:rsidRPr="009E6477">
        <w:rPr>
          <w:i/>
          <w:iCs/>
          <w:lang w:val="en-GB"/>
        </w:rPr>
        <w:t>136</w:t>
      </w:r>
      <w:r w:rsidRPr="009E6477">
        <w:rPr>
          <w:lang w:val="en-GB"/>
        </w:rPr>
        <w:t>, 1242–1245.</w:t>
      </w:r>
    </w:p>
    <w:p w14:paraId="17FF1985" w14:textId="5B7DCDFB" w:rsidR="009E6477" w:rsidRPr="009E6477" w:rsidRDefault="009E6477" w:rsidP="00B257B7">
      <w:pPr>
        <w:pStyle w:val="TFReferencesSection"/>
        <w:rPr>
          <w:i/>
          <w:iCs/>
          <w:lang w:val="en-GB"/>
        </w:rPr>
      </w:pPr>
      <w:r>
        <w:rPr>
          <w:lang w:val="en-GB"/>
        </w:rPr>
        <w:t>(1</w:t>
      </w:r>
      <w:r w:rsidR="00EE11A0">
        <w:rPr>
          <w:lang w:val="en-GB"/>
        </w:rPr>
        <w:t>5</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NORD: NO Relaxation Delay NMR Spectroscopy. </w:t>
      </w:r>
      <w:proofErr w:type="spellStart"/>
      <w:r w:rsidRPr="009E6477">
        <w:rPr>
          <w:i/>
          <w:iCs/>
          <w:lang w:val="en-GB"/>
        </w:rPr>
        <w:t>Angew</w:t>
      </w:r>
      <w:proofErr w:type="spellEnd"/>
      <w:r w:rsidRPr="009E6477">
        <w:rPr>
          <w:i/>
          <w:iCs/>
          <w:lang w:val="en-GB"/>
        </w:rPr>
        <w:t>.</w:t>
      </w:r>
      <w:r>
        <w:rPr>
          <w:i/>
          <w:iCs/>
          <w:lang w:val="en-GB"/>
        </w:rPr>
        <w:t xml:space="preserve"> </w:t>
      </w:r>
      <w:r w:rsidRPr="009E6477">
        <w:rPr>
          <w:i/>
          <w:iCs/>
          <w:lang w:val="en-GB"/>
        </w:rPr>
        <w:t>Chem.</w:t>
      </w:r>
      <w:r w:rsidR="00DB296E">
        <w:rPr>
          <w:i/>
          <w:iCs/>
          <w:lang w:val="en-GB"/>
        </w:rPr>
        <w:t>,</w:t>
      </w:r>
      <w:r w:rsidRPr="009E6477">
        <w:rPr>
          <w:i/>
          <w:iCs/>
          <w:lang w:val="en-GB"/>
        </w:rPr>
        <w:t xml:space="preserve"> Int. Ed. </w:t>
      </w:r>
      <w:r w:rsidRPr="009E6477">
        <w:rPr>
          <w:b/>
          <w:bCs/>
          <w:lang w:val="en-GB"/>
        </w:rPr>
        <w:t>2021</w:t>
      </w:r>
      <w:r w:rsidRPr="009E6477">
        <w:rPr>
          <w:lang w:val="en-GB"/>
        </w:rPr>
        <w:t xml:space="preserve">, </w:t>
      </w:r>
      <w:r w:rsidRPr="009E6477">
        <w:rPr>
          <w:i/>
          <w:iCs/>
          <w:lang w:val="en-GB"/>
        </w:rPr>
        <w:t>60</w:t>
      </w:r>
      <w:r w:rsidRPr="009E6477">
        <w:rPr>
          <w:lang w:val="en-GB"/>
        </w:rPr>
        <w:t>, 13587–13590.</w:t>
      </w:r>
    </w:p>
    <w:p w14:paraId="3082D3B7" w14:textId="2D0FA0C4" w:rsidR="009E6477" w:rsidRPr="00DB296E" w:rsidRDefault="009E6477" w:rsidP="00B257B7">
      <w:pPr>
        <w:pStyle w:val="TFReferencesSection"/>
        <w:rPr>
          <w:i/>
          <w:iCs/>
          <w:lang w:val="en-GB"/>
        </w:rPr>
      </w:pPr>
      <w:r>
        <w:rPr>
          <w:lang w:val="en-GB"/>
        </w:rPr>
        <w:t>(1</w:t>
      </w:r>
      <w:r w:rsidR="00EE11A0">
        <w:rPr>
          <w:lang w:val="en-GB"/>
        </w:rPr>
        <w:t>6</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NOAH: NMR Supersequences for Small Molecule Analysis and Structure Elucidation.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2017</w:t>
      </w:r>
      <w:r w:rsidRPr="009E6477">
        <w:rPr>
          <w:lang w:val="en-GB"/>
        </w:rPr>
        <w:t xml:space="preserve">, </w:t>
      </w:r>
      <w:r w:rsidRPr="009E6477">
        <w:rPr>
          <w:i/>
          <w:iCs/>
          <w:lang w:val="en-GB"/>
        </w:rPr>
        <w:t>56</w:t>
      </w:r>
      <w:r w:rsidRPr="009E6477">
        <w:rPr>
          <w:lang w:val="en-GB"/>
        </w:rPr>
        <w:t>, 11779–11783.</w:t>
      </w:r>
    </w:p>
    <w:p w14:paraId="69F6744A" w14:textId="02253526" w:rsidR="009E6477" w:rsidRPr="009E6477" w:rsidRDefault="009E6477" w:rsidP="00B257B7">
      <w:pPr>
        <w:pStyle w:val="TFReferencesSection"/>
        <w:rPr>
          <w:i/>
          <w:iCs/>
          <w:lang w:val="en-GB"/>
        </w:rPr>
      </w:pPr>
      <w:r>
        <w:rPr>
          <w:lang w:val="en-GB"/>
        </w:rPr>
        <w:t>(1</w:t>
      </w:r>
      <w:r w:rsidR="00EE11A0">
        <w:rPr>
          <w:lang w:val="en-GB"/>
        </w:rPr>
        <w:t>7</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Molecular structure from a single NMR supersequence. </w:t>
      </w:r>
      <w:r w:rsidRPr="009E6477">
        <w:rPr>
          <w:i/>
          <w:iCs/>
          <w:lang w:val="en-GB"/>
        </w:rPr>
        <w:t xml:space="preserve">Chem. </w:t>
      </w:r>
      <w:proofErr w:type="spellStart"/>
      <w:r w:rsidRPr="009E6477">
        <w:rPr>
          <w:i/>
          <w:iCs/>
          <w:lang w:val="en-GB"/>
        </w:rPr>
        <w:t>Co</w:t>
      </w:r>
      <w:r>
        <w:rPr>
          <w:i/>
          <w:iCs/>
          <w:lang w:val="en-GB"/>
        </w:rPr>
        <w:t>m</w:t>
      </w:r>
      <w:r w:rsidRPr="009E6477">
        <w:rPr>
          <w:i/>
          <w:iCs/>
          <w:lang w:val="en-GB"/>
        </w:rPr>
        <w:t>mun</w:t>
      </w:r>
      <w:proofErr w:type="spellEnd"/>
      <w:r w:rsidRPr="009E6477">
        <w:rPr>
          <w:i/>
          <w:iCs/>
          <w:lang w:val="en-GB"/>
        </w:rPr>
        <w:t xml:space="preserve">. </w:t>
      </w:r>
      <w:r w:rsidRPr="009E6477">
        <w:rPr>
          <w:b/>
          <w:bCs/>
          <w:lang w:val="en-GB"/>
        </w:rPr>
        <w:t>2018</w:t>
      </w:r>
      <w:r w:rsidRPr="009E6477">
        <w:rPr>
          <w:lang w:val="en-GB"/>
        </w:rPr>
        <w:t xml:space="preserve">, </w:t>
      </w:r>
      <w:r w:rsidRPr="009E6477">
        <w:rPr>
          <w:i/>
          <w:iCs/>
          <w:lang w:val="en-GB"/>
        </w:rPr>
        <w:t>54</w:t>
      </w:r>
      <w:r w:rsidRPr="009E6477">
        <w:rPr>
          <w:lang w:val="en-GB"/>
        </w:rPr>
        <w:t>, 7139–7142.</w:t>
      </w:r>
    </w:p>
    <w:p w14:paraId="41348D60" w14:textId="3C6C738B" w:rsidR="009E6477" w:rsidRDefault="009E6477" w:rsidP="00B257B7">
      <w:pPr>
        <w:pStyle w:val="TFReferencesSection"/>
        <w:rPr>
          <w:lang w:val="en-GB"/>
        </w:rPr>
      </w:pPr>
      <w:r>
        <w:rPr>
          <w:lang w:val="en-GB"/>
        </w:rPr>
        <w:t>(1</w:t>
      </w:r>
      <w:r w:rsidR="00EE11A0">
        <w:rPr>
          <w:lang w:val="en-GB"/>
        </w:rPr>
        <w:t>8</w:t>
      </w:r>
      <w:r>
        <w:rPr>
          <w:lang w:val="en-GB"/>
        </w:rPr>
        <w:t xml:space="preserve">) </w:t>
      </w:r>
      <w:r w:rsidRPr="009E6477">
        <w:rPr>
          <w:lang w:val="en-GB"/>
        </w:rPr>
        <w:t xml:space="preserve">Claridge, T. D. W.; </w:t>
      </w:r>
      <w:proofErr w:type="spellStart"/>
      <w:r w:rsidRPr="009E6477">
        <w:rPr>
          <w:lang w:val="en-GB"/>
        </w:rPr>
        <w:t>Mayzel</w:t>
      </w:r>
      <w:proofErr w:type="spellEnd"/>
      <w:r w:rsidRPr="009E6477">
        <w:rPr>
          <w:lang w:val="en-GB"/>
        </w:rPr>
        <w:t xml:space="preserve">, M.;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Triplet NOAH supersequences optimised for small</w:t>
      </w:r>
      <w:r>
        <w:rPr>
          <w:lang w:val="en-GB"/>
        </w:rPr>
        <w:t xml:space="preserve"> </w:t>
      </w:r>
      <w:r w:rsidRPr="009E6477">
        <w:rPr>
          <w:lang w:val="en-GB"/>
        </w:rPr>
        <w:t xml:space="preserve">molecule structure characterisation.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2019</w:t>
      </w:r>
      <w:r w:rsidRPr="009E6477">
        <w:rPr>
          <w:lang w:val="en-GB"/>
        </w:rPr>
        <w:t xml:space="preserve">, </w:t>
      </w:r>
      <w:r w:rsidRPr="009E6477">
        <w:rPr>
          <w:i/>
          <w:iCs/>
          <w:lang w:val="en-GB"/>
        </w:rPr>
        <w:t>57</w:t>
      </w:r>
      <w:r w:rsidRPr="009E6477">
        <w:rPr>
          <w:lang w:val="en-GB"/>
        </w:rPr>
        <w:t>, 946–952.</w:t>
      </w:r>
    </w:p>
    <w:p w14:paraId="18208035" w14:textId="23ABBD67" w:rsidR="009E6477" w:rsidRDefault="009E6477" w:rsidP="00B257B7">
      <w:pPr>
        <w:pStyle w:val="TFReferencesSection"/>
        <w:rPr>
          <w:lang w:val="en-GB"/>
        </w:rPr>
      </w:pPr>
      <w:r>
        <w:rPr>
          <w:lang w:val="en-GB"/>
        </w:rPr>
        <w:t>(1</w:t>
      </w:r>
      <w:r w:rsidR="00EE11A0">
        <w:rPr>
          <w:lang w:val="en-GB"/>
        </w:rPr>
        <w:t>9</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New NOAH modules for structure elucidation at natural isotopic abundance.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307</w:t>
      </w:r>
      <w:r w:rsidRPr="009E6477">
        <w:rPr>
          <w:lang w:val="en-GB"/>
        </w:rPr>
        <w:t>, 106568.</w:t>
      </w:r>
    </w:p>
    <w:p w14:paraId="31E32D0C" w14:textId="4A40AFD7" w:rsidR="009E6477" w:rsidRDefault="009E6477" w:rsidP="00B257B7">
      <w:pPr>
        <w:pStyle w:val="TFReferencesSection"/>
        <w:rPr>
          <w:lang w:val="en-GB"/>
        </w:rPr>
      </w:pPr>
      <w:r>
        <w:rPr>
          <w:lang w:val="en-GB"/>
        </w:rPr>
        <w:t>(</w:t>
      </w:r>
      <w:r w:rsidR="00EE11A0">
        <w:rPr>
          <w:lang w:val="en-GB"/>
        </w:rPr>
        <w:t>20)</w:t>
      </w:r>
      <w:r>
        <w:rPr>
          <w:lang w:val="en-GB"/>
        </w:rPr>
        <w:t xml:space="preserve"> </w:t>
      </w:r>
      <w:r w:rsidRPr="009E6477">
        <w:rPr>
          <w:lang w:val="en-GB"/>
        </w:rPr>
        <w:t xml:space="preserve">Rao </w:t>
      </w:r>
      <w:proofErr w:type="spellStart"/>
      <w:r w:rsidRPr="009E6477">
        <w:rPr>
          <w:lang w:val="en-GB"/>
        </w:rPr>
        <w:t>Kakita</w:t>
      </w:r>
      <w:proofErr w:type="spellEnd"/>
      <w:r w:rsidRPr="009E6477">
        <w:rPr>
          <w:lang w:val="en-GB"/>
        </w:rPr>
        <w:t xml:space="preserve">, V. M.; Hosur, R. V. All‐in‐one NMR spectroscopy of small organic molecules: complete chemical shift assignment from a single NMR experiment. </w:t>
      </w:r>
      <w:r w:rsidRPr="009E6477">
        <w:rPr>
          <w:i/>
          <w:iCs/>
          <w:lang w:val="en-GB"/>
        </w:rPr>
        <w:t xml:space="preserve">RSC Adv. </w:t>
      </w:r>
      <w:r w:rsidRPr="009E6477">
        <w:rPr>
          <w:b/>
          <w:bCs/>
          <w:lang w:val="en-GB"/>
        </w:rPr>
        <w:t>2020</w:t>
      </w:r>
      <w:r w:rsidRPr="009E6477">
        <w:rPr>
          <w:lang w:val="en-GB"/>
        </w:rPr>
        <w:t xml:space="preserve">, </w:t>
      </w:r>
      <w:r w:rsidRPr="009E6477">
        <w:rPr>
          <w:i/>
          <w:iCs/>
          <w:lang w:val="en-GB"/>
        </w:rPr>
        <w:t>10</w:t>
      </w:r>
      <w:r w:rsidRPr="009E6477">
        <w:rPr>
          <w:lang w:val="en-GB"/>
        </w:rPr>
        <w:t>, 21174–21179.</w:t>
      </w:r>
    </w:p>
    <w:p w14:paraId="7343FD3F" w14:textId="052E8B8F" w:rsidR="009E6477" w:rsidRDefault="009E6477" w:rsidP="00B257B7">
      <w:pPr>
        <w:pStyle w:val="TFReferencesSection"/>
        <w:rPr>
          <w:lang w:val="en-GB"/>
        </w:rPr>
      </w:pPr>
      <w:r>
        <w:rPr>
          <w:lang w:val="en-GB"/>
        </w:rPr>
        <w:t>(2</w:t>
      </w:r>
      <w:r w:rsidR="00EE11A0">
        <w:rPr>
          <w:lang w:val="en-GB"/>
        </w:rPr>
        <w:t>1</w:t>
      </w:r>
      <w:r>
        <w:rPr>
          <w:lang w:val="en-GB"/>
        </w:rPr>
        <w:t xml:space="preserve">)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Mote, K. R.; Webb, A.; Madhu, P. K.; Claridge, T. D. W. Multiplexing experiments in NMR and multi‐nuclear MRI.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124‐125</w:t>
      </w:r>
      <w:r w:rsidRPr="009E6477">
        <w:rPr>
          <w:lang w:val="en-GB"/>
        </w:rPr>
        <w:t>, 1–56.</w:t>
      </w:r>
    </w:p>
    <w:p w14:paraId="3C86D1C3" w14:textId="25993676" w:rsidR="009E6477" w:rsidRDefault="009E6477" w:rsidP="00B257B7">
      <w:pPr>
        <w:pStyle w:val="TFReferencesSection"/>
        <w:rPr>
          <w:lang w:val="en-GB"/>
        </w:rPr>
      </w:pPr>
      <w:r>
        <w:rPr>
          <w:lang w:val="en-GB"/>
        </w:rPr>
        <w:t>(2</w:t>
      </w:r>
      <w:r w:rsidR="00EE11A0">
        <w:rPr>
          <w:lang w:val="en-GB"/>
        </w:rPr>
        <w:t>2</w:t>
      </w:r>
      <w:r>
        <w:rPr>
          <w:lang w:val="en-GB"/>
        </w:rPr>
        <w:t xml:space="preserve">) </w:t>
      </w:r>
      <w:r w:rsidRPr="009E6477">
        <w:rPr>
          <w:lang w:val="en-GB"/>
        </w:rPr>
        <w:t xml:space="preserve">Hansen, A. L.;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Li, D.‐W.; </w:t>
      </w:r>
      <w:proofErr w:type="spellStart"/>
      <w:r w:rsidRPr="009E6477">
        <w:rPr>
          <w:lang w:val="en-GB"/>
        </w:rPr>
        <w:t>Bruschweiler</w:t>
      </w:r>
      <w:proofErr w:type="spellEnd"/>
      <w:r w:rsidRPr="009E6477">
        <w:rPr>
          <w:lang w:val="en-GB"/>
        </w:rPr>
        <w:t xml:space="preserve">‐Li, L.; Wang, C.; </w:t>
      </w:r>
      <w:proofErr w:type="spellStart"/>
      <w:r w:rsidRPr="009E6477">
        <w:rPr>
          <w:lang w:val="en-GB"/>
        </w:rPr>
        <w:t>Brüschweiler</w:t>
      </w:r>
      <w:proofErr w:type="spellEnd"/>
      <w:r w:rsidRPr="009E6477">
        <w:rPr>
          <w:lang w:val="en-GB"/>
        </w:rPr>
        <w:t xml:space="preserve">, R. 2D NMR‐ Based Metabolomics with HSQC/TOCSY NOAH Supersequences. </w:t>
      </w:r>
      <w:r w:rsidRPr="009E6477">
        <w:rPr>
          <w:i/>
          <w:iCs/>
          <w:lang w:val="en-GB"/>
        </w:rPr>
        <w:t xml:space="preserve">Anal. Chem. </w:t>
      </w:r>
      <w:r w:rsidRPr="009E6477">
        <w:rPr>
          <w:b/>
          <w:bCs/>
          <w:lang w:val="en-GB"/>
        </w:rPr>
        <w:t>2021</w:t>
      </w:r>
      <w:r w:rsidRPr="009E6477">
        <w:rPr>
          <w:lang w:val="en-GB"/>
        </w:rPr>
        <w:t xml:space="preserve">, </w:t>
      </w:r>
      <w:r w:rsidRPr="009E6477">
        <w:rPr>
          <w:i/>
          <w:iCs/>
          <w:lang w:val="en-GB"/>
        </w:rPr>
        <w:t>93</w:t>
      </w:r>
      <w:r w:rsidRPr="009E6477">
        <w:rPr>
          <w:lang w:val="en-GB"/>
        </w:rPr>
        <w:t>, 6112–6119.</w:t>
      </w:r>
    </w:p>
    <w:p w14:paraId="1B29EA54" w14:textId="622DFCE4" w:rsidR="009E6477" w:rsidRDefault="009E6477" w:rsidP="00B257B7">
      <w:pPr>
        <w:pStyle w:val="TFReferencesSection"/>
        <w:rPr>
          <w:lang w:val="en-GB"/>
        </w:rPr>
      </w:pPr>
      <w:r>
        <w:rPr>
          <w:lang w:val="en-GB"/>
        </w:rPr>
        <w:t xml:space="preserve">(23) </w:t>
      </w:r>
      <w:r w:rsidRPr="009E6477">
        <w:rPr>
          <w:lang w:val="en-GB"/>
        </w:rPr>
        <w:t xml:space="preserve">Yong, J. R. J.; Hansen, A. L.;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Claridge, T. D. W. Increasing sensitivity and versatility in NMR supersequences with new HSQC‐based modules.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329</w:t>
      </w:r>
      <w:r w:rsidRPr="009E6477">
        <w:rPr>
          <w:lang w:val="en-GB"/>
        </w:rPr>
        <w:t>, 107027.</w:t>
      </w:r>
    </w:p>
    <w:p w14:paraId="796A35C0" w14:textId="2057856B" w:rsidR="009E6477" w:rsidRDefault="009E6477" w:rsidP="00B257B7">
      <w:pPr>
        <w:pStyle w:val="TFReferencesSection"/>
        <w:rPr>
          <w:lang w:val="en-GB"/>
        </w:rPr>
      </w:pPr>
      <w:r>
        <w:rPr>
          <w:lang w:val="en-GB"/>
        </w:rPr>
        <w:t xml:space="preserve">(24) </w:t>
      </w:r>
      <w:proofErr w:type="spellStart"/>
      <w:r w:rsidRPr="009E6477">
        <w:rPr>
          <w:lang w:val="en-GB"/>
        </w:rPr>
        <w:t>Kupc</w:t>
      </w:r>
      <w:r w:rsidRPr="009E6477">
        <w:rPr>
          <w:rFonts w:ascii="Times New Roman" w:hAnsi="Times New Roman"/>
          <w:lang w:val="en-GB"/>
        </w:rPr>
        <w:t>̌</w:t>
      </w:r>
      <w:r w:rsidRPr="009E6477">
        <w:rPr>
          <w:lang w:val="en-GB"/>
        </w:rPr>
        <w:t>e</w:t>
      </w:r>
      <w:proofErr w:type="spellEnd"/>
      <w:r w:rsidRPr="009E6477">
        <w:rPr>
          <w:lang w:val="en-GB"/>
        </w:rPr>
        <w:t>, E</w:t>
      </w:r>
      <w:r w:rsidRPr="009E6477">
        <w:rPr>
          <w:rFonts w:ascii="Times New Roman" w:hAnsi="Times New Roman"/>
          <w:lang w:val="en-GB"/>
        </w:rPr>
        <w:t>̄</w:t>
      </w:r>
      <w:r w:rsidRPr="009E6477">
        <w:rPr>
          <w:lang w:val="en-GB"/>
        </w:rPr>
        <w:t xml:space="preserve">.; Yong, J. R. J.; </w:t>
      </w:r>
      <w:proofErr w:type="spellStart"/>
      <w:r w:rsidRPr="009E6477">
        <w:rPr>
          <w:lang w:val="en-GB"/>
        </w:rPr>
        <w:t>Widmalm</w:t>
      </w:r>
      <w:proofErr w:type="spellEnd"/>
      <w:r w:rsidRPr="009E6477">
        <w:rPr>
          <w:lang w:val="en-GB"/>
        </w:rPr>
        <w:t>, G.; Claridge, T. D. W. Parallel NMR Supersequences: Ten</w:t>
      </w:r>
      <w:r>
        <w:rPr>
          <w:lang w:val="en-GB"/>
        </w:rPr>
        <w:t xml:space="preserve"> </w:t>
      </w:r>
      <w:r w:rsidRPr="009E6477">
        <w:rPr>
          <w:lang w:val="en-GB"/>
        </w:rPr>
        <w:t xml:space="preserve">Spectra in a Single Measurement. </w:t>
      </w:r>
      <w:r w:rsidRPr="009E6477">
        <w:rPr>
          <w:i/>
          <w:iCs/>
          <w:lang w:val="en-GB"/>
        </w:rPr>
        <w:t xml:space="preserve">JACS Au </w:t>
      </w:r>
      <w:r w:rsidRPr="009E6477">
        <w:rPr>
          <w:b/>
          <w:bCs/>
          <w:lang w:val="en-GB"/>
        </w:rPr>
        <w:t>2021</w:t>
      </w:r>
      <w:r w:rsidRPr="009E6477">
        <w:rPr>
          <w:lang w:val="en-GB"/>
        </w:rPr>
        <w:t>, DOI: 10.1021/jacsau.1c00423.</w:t>
      </w:r>
    </w:p>
    <w:p w14:paraId="4FF6F44A" w14:textId="44C55680" w:rsidR="009E6477" w:rsidRDefault="009E6477" w:rsidP="00B257B7">
      <w:pPr>
        <w:pStyle w:val="TFReferencesSection"/>
        <w:rPr>
          <w:lang w:val="en-GB"/>
        </w:rPr>
      </w:pPr>
      <w:r>
        <w:rPr>
          <w:lang w:val="en-GB"/>
        </w:rPr>
        <w:t xml:space="preserve">(25) </w:t>
      </w:r>
      <w:r w:rsidRPr="009E6477">
        <w:rPr>
          <w:lang w:val="en-GB"/>
        </w:rPr>
        <w:t>Palmer</w:t>
      </w:r>
      <w:r w:rsidR="00E37DFC">
        <w:rPr>
          <w:lang w:val="en-GB"/>
        </w:rPr>
        <w:t xml:space="preserve">, </w:t>
      </w:r>
      <w:r w:rsidRPr="009E6477">
        <w:rPr>
          <w:lang w:val="en-GB"/>
        </w:rPr>
        <w:t>A. G.</w:t>
      </w:r>
      <w:r w:rsidR="00E37DFC">
        <w:rPr>
          <w:lang w:val="en-GB"/>
        </w:rPr>
        <w:t>, III</w:t>
      </w:r>
      <w:r w:rsidRPr="009E6477">
        <w:rPr>
          <w:lang w:val="en-GB"/>
        </w:rPr>
        <w:t xml:space="preserve">; Cavanagh, J.; Wright, P. E.; </w:t>
      </w:r>
      <w:proofErr w:type="spellStart"/>
      <w:r w:rsidRPr="009E6477">
        <w:rPr>
          <w:lang w:val="en-GB"/>
        </w:rPr>
        <w:t>Rance</w:t>
      </w:r>
      <w:proofErr w:type="spellEnd"/>
      <w:r w:rsidRPr="009E6477">
        <w:rPr>
          <w:lang w:val="en-GB"/>
        </w:rPr>
        <w:t>, M. Sensitivity improvement in proton‐detected</w:t>
      </w:r>
      <w:r>
        <w:rPr>
          <w:lang w:val="en-GB"/>
        </w:rPr>
        <w:t xml:space="preserve"> </w:t>
      </w:r>
      <w:r w:rsidRPr="009E6477">
        <w:rPr>
          <w:lang w:val="en-GB"/>
        </w:rPr>
        <w:t xml:space="preserve">two‐dimensional heteronuclear correlation NMR spectroscopy.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1991</w:t>
      </w:r>
      <w:r w:rsidRPr="009E6477">
        <w:rPr>
          <w:lang w:val="en-GB"/>
        </w:rPr>
        <w:t xml:space="preserve">, </w:t>
      </w:r>
      <w:r w:rsidRPr="009E6477">
        <w:rPr>
          <w:i/>
          <w:iCs/>
          <w:lang w:val="en-GB"/>
        </w:rPr>
        <w:t>93</w:t>
      </w:r>
      <w:r w:rsidRPr="009E6477">
        <w:rPr>
          <w:lang w:val="en-GB"/>
        </w:rPr>
        <w:t>, 151–170.</w:t>
      </w:r>
    </w:p>
    <w:p w14:paraId="50069997" w14:textId="2ACA27FA" w:rsidR="009E6477" w:rsidRDefault="009E6477" w:rsidP="00B257B7">
      <w:pPr>
        <w:pStyle w:val="TFReferencesSection"/>
        <w:rPr>
          <w:lang w:val="en-GB"/>
        </w:rPr>
      </w:pPr>
      <w:r>
        <w:rPr>
          <w:lang w:val="en-GB"/>
        </w:rPr>
        <w:t xml:space="preserve">(26) </w:t>
      </w:r>
      <w:r w:rsidR="00355625" w:rsidRPr="00355625">
        <w:rPr>
          <w:lang w:val="en-GB"/>
        </w:rPr>
        <w:t>Kay</w:t>
      </w:r>
      <w:r w:rsidR="00355625">
        <w:rPr>
          <w:lang w:val="en-GB"/>
        </w:rPr>
        <w:t>,</w:t>
      </w:r>
      <w:r w:rsidR="00355625" w:rsidRPr="00355625">
        <w:rPr>
          <w:lang w:val="en-GB"/>
        </w:rPr>
        <w:t xml:space="preserve"> L</w:t>
      </w:r>
      <w:r w:rsidR="00355625">
        <w:rPr>
          <w:lang w:val="en-GB"/>
        </w:rPr>
        <w:t>. E</w:t>
      </w:r>
      <w:r w:rsidR="00355625" w:rsidRPr="00355625">
        <w:rPr>
          <w:lang w:val="en-GB"/>
        </w:rPr>
        <w:t xml:space="preserve">.; </w:t>
      </w:r>
      <w:proofErr w:type="spellStart"/>
      <w:r w:rsidR="00355625" w:rsidRPr="00355625">
        <w:rPr>
          <w:lang w:val="en-GB"/>
        </w:rPr>
        <w:t>Keifer</w:t>
      </w:r>
      <w:proofErr w:type="spellEnd"/>
      <w:r w:rsidR="00355625" w:rsidRPr="00355625">
        <w:rPr>
          <w:lang w:val="en-GB"/>
        </w:rPr>
        <w:t xml:space="preserve">, P.; Saarinen, T. Pure absorption gradient enhanced heteronuclear single quantum correlation spectroscopy with improved sensitivity. </w:t>
      </w:r>
      <w:r w:rsidR="00355625" w:rsidRPr="00355625">
        <w:rPr>
          <w:i/>
          <w:iCs/>
          <w:lang w:val="en-GB"/>
        </w:rPr>
        <w:t xml:space="preserve">J. Am. Chem. Soc. </w:t>
      </w:r>
      <w:r w:rsidR="00355625" w:rsidRPr="00355625">
        <w:rPr>
          <w:b/>
          <w:bCs/>
          <w:lang w:val="en-GB"/>
        </w:rPr>
        <w:t>1992</w:t>
      </w:r>
      <w:r w:rsidR="00355625" w:rsidRPr="00355625">
        <w:rPr>
          <w:lang w:val="en-GB"/>
        </w:rPr>
        <w:t xml:space="preserve">, </w:t>
      </w:r>
      <w:r w:rsidR="00355625" w:rsidRPr="00355625">
        <w:rPr>
          <w:i/>
          <w:iCs/>
          <w:lang w:val="en-GB"/>
        </w:rPr>
        <w:t>114</w:t>
      </w:r>
      <w:r w:rsidR="00355625" w:rsidRPr="00355625">
        <w:rPr>
          <w:lang w:val="en-GB"/>
        </w:rPr>
        <w:t>, 10663–10665.</w:t>
      </w:r>
    </w:p>
    <w:p w14:paraId="283F2679" w14:textId="74C4ACAE" w:rsidR="009E6477" w:rsidRDefault="009E6477" w:rsidP="00B257B7">
      <w:pPr>
        <w:pStyle w:val="TFReferencesSection"/>
        <w:rPr>
          <w:lang w:val="en-GB"/>
        </w:rPr>
      </w:pPr>
      <w:r>
        <w:rPr>
          <w:lang w:val="en-GB"/>
        </w:rPr>
        <w:t xml:space="preserve">(27) </w:t>
      </w:r>
      <w:proofErr w:type="spellStart"/>
      <w:r w:rsidR="00E37DFC" w:rsidRPr="00E37DFC">
        <w:rPr>
          <w:lang w:val="en-GB"/>
        </w:rPr>
        <w:t>Thrippleton</w:t>
      </w:r>
      <w:proofErr w:type="spellEnd"/>
      <w:r w:rsidR="00E37DFC" w:rsidRPr="00E37DFC">
        <w:rPr>
          <w:lang w:val="en-GB"/>
        </w:rPr>
        <w:t>, M. J.; Keeler, J. Elimination of Zero‐Quantum Interference in Two‐Dimensional</w:t>
      </w:r>
      <w:r w:rsidR="00E37DFC">
        <w:rPr>
          <w:lang w:val="en-GB"/>
        </w:rPr>
        <w:t xml:space="preserve"> </w:t>
      </w:r>
      <w:r w:rsidR="00E37DFC" w:rsidRPr="00E37DFC">
        <w:rPr>
          <w:lang w:val="en-GB"/>
        </w:rPr>
        <w:t xml:space="preserve">NMR Spectra.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 </w:t>
      </w:r>
      <w:r w:rsidR="00E37DFC" w:rsidRPr="00E37DFC">
        <w:rPr>
          <w:b/>
          <w:bCs/>
          <w:lang w:val="en-GB"/>
        </w:rPr>
        <w:t>2003</w:t>
      </w:r>
      <w:r w:rsidR="00E37DFC" w:rsidRPr="00E37DFC">
        <w:rPr>
          <w:lang w:val="en-GB"/>
        </w:rPr>
        <w:t xml:space="preserve">, </w:t>
      </w:r>
      <w:r w:rsidR="00E37DFC" w:rsidRPr="00E37DFC">
        <w:rPr>
          <w:i/>
          <w:iCs/>
          <w:lang w:val="en-GB"/>
        </w:rPr>
        <w:t>42</w:t>
      </w:r>
      <w:r w:rsidR="00E37DFC" w:rsidRPr="00E37DFC">
        <w:rPr>
          <w:lang w:val="en-GB"/>
        </w:rPr>
        <w:t>, 3938–3941</w:t>
      </w:r>
      <w:r w:rsidRPr="009E6477">
        <w:rPr>
          <w:lang w:val="en-GB"/>
        </w:rPr>
        <w:t xml:space="preserve">. </w:t>
      </w:r>
    </w:p>
    <w:p w14:paraId="19B3CA06" w14:textId="66B4A6CA" w:rsidR="009E6477" w:rsidRDefault="009E6477" w:rsidP="00B257B7">
      <w:pPr>
        <w:pStyle w:val="TFReferencesSection"/>
        <w:rPr>
          <w:lang w:val="en-GB"/>
        </w:rPr>
      </w:pPr>
      <w:r>
        <w:rPr>
          <w:lang w:val="en-GB"/>
        </w:rPr>
        <w:t xml:space="preserve">(28) </w:t>
      </w:r>
      <w:proofErr w:type="spellStart"/>
      <w:r w:rsidR="00E37DFC" w:rsidRPr="00E37DFC">
        <w:rPr>
          <w:lang w:val="en-GB"/>
        </w:rPr>
        <w:t>Perkel</w:t>
      </w:r>
      <w:proofErr w:type="spellEnd"/>
      <w:r w:rsidR="00E37DFC" w:rsidRPr="00E37DFC">
        <w:rPr>
          <w:lang w:val="en-GB"/>
        </w:rPr>
        <w:t xml:space="preserve">, J. M. Challenge to scientists: does your ten‐year‐old code still run? </w:t>
      </w:r>
      <w:r w:rsidR="00E37DFC" w:rsidRPr="005D6086">
        <w:rPr>
          <w:i/>
          <w:iCs/>
          <w:lang w:val="en-GB"/>
        </w:rPr>
        <w:t>Nature</w:t>
      </w:r>
      <w:r w:rsidR="00E37DFC" w:rsidRPr="00E37DFC">
        <w:rPr>
          <w:lang w:val="en-GB"/>
        </w:rPr>
        <w:t xml:space="preserve"> </w:t>
      </w:r>
      <w:r w:rsidR="00E37DFC" w:rsidRPr="005D6086">
        <w:rPr>
          <w:b/>
          <w:bCs/>
          <w:lang w:val="en-GB"/>
        </w:rPr>
        <w:t>2020</w:t>
      </w:r>
      <w:r w:rsidR="00E37DFC" w:rsidRPr="00E37DFC">
        <w:rPr>
          <w:lang w:val="en-GB"/>
        </w:rPr>
        <w:t xml:space="preserve">, </w:t>
      </w:r>
      <w:r w:rsidR="00E37DFC" w:rsidRPr="005D6086">
        <w:rPr>
          <w:i/>
          <w:iCs/>
          <w:lang w:val="en-GB"/>
        </w:rPr>
        <w:t>584</w:t>
      </w:r>
      <w:r w:rsidR="00E37DFC" w:rsidRPr="00E37DFC">
        <w:rPr>
          <w:lang w:val="en-GB"/>
        </w:rPr>
        <w:t>, 656–658.</w:t>
      </w:r>
    </w:p>
    <w:p w14:paraId="215A0865" w14:textId="5A1CEC21" w:rsidR="009E6477" w:rsidRDefault="009E6477" w:rsidP="00B257B7">
      <w:pPr>
        <w:pStyle w:val="TFReferencesSection"/>
        <w:rPr>
          <w:lang w:val="en-GB"/>
        </w:rPr>
      </w:pPr>
      <w:r>
        <w:rPr>
          <w:lang w:val="en-GB"/>
        </w:rPr>
        <w:t xml:space="preserve">(29) </w:t>
      </w:r>
      <w:proofErr w:type="spellStart"/>
      <w:r w:rsidR="00E37DFC" w:rsidRPr="00E37DFC">
        <w:rPr>
          <w:lang w:val="en-GB"/>
        </w:rPr>
        <w:t>Enthart</w:t>
      </w:r>
      <w:proofErr w:type="spellEnd"/>
      <w:r w:rsidR="00E37DFC" w:rsidRPr="00E37DFC">
        <w:rPr>
          <w:lang w:val="en-GB"/>
        </w:rPr>
        <w:t xml:space="preserve">, A.; </w:t>
      </w:r>
      <w:proofErr w:type="spellStart"/>
      <w:r w:rsidR="00E37DFC" w:rsidRPr="00E37DFC">
        <w:rPr>
          <w:lang w:val="en-GB"/>
        </w:rPr>
        <w:t>Freudenberger</w:t>
      </w:r>
      <w:proofErr w:type="spellEnd"/>
      <w:r w:rsidR="00E37DFC" w:rsidRPr="00E37DFC">
        <w:rPr>
          <w:lang w:val="en-GB"/>
        </w:rPr>
        <w:t xml:space="preserve">, J. C.; </w:t>
      </w:r>
      <w:proofErr w:type="spellStart"/>
      <w:r w:rsidR="00E37DFC" w:rsidRPr="00E37DFC">
        <w:rPr>
          <w:lang w:val="en-GB"/>
        </w:rPr>
        <w:t>Furrer</w:t>
      </w:r>
      <w:proofErr w:type="spellEnd"/>
      <w:r w:rsidR="00E37DFC" w:rsidRPr="00E37DFC">
        <w:rPr>
          <w:lang w:val="en-GB"/>
        </w:rPr>
        <w:t xml:space="preserve">, J.; Kessler, H.; </w:t>
      </w:r>
      <w:proofErr w:type="spellStart"/>
      <w:r w:rsidR="00E37DFC" w:rsidRPr="00E37DFC">
        <w:rPr>
          <w:lang w:val="en-GB"/>
        </w:rPr>
        <w:t>Luy</w:t>
      </w:r>
      <w:proofErr w:type="spellEnd"/>
      <w:r w:rsidR="00E37DFC" w:rsidRPr="00E37DFC">
        <w:rPr>
          <w:lang w:val="en-GB"/>
        </w:rPr>
        <w:t xml:space="preserve">, B. The CLIP/CLAP‐HSQC: Pure absorptive spectra for the measurement of one‐bond couplings. </w:t>
      </w:r>
      <w:r w:rsidR="00E37DFC" w:rsidRPr="00E37DFC">
        <w:rPr>
          <w:i/>
          <w:iCs/>
          <w:lang w:val="en-GB"/>
        </w:rPr>
        <w:t xml:space="preserve">J.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xml:space="preserve">. </w:t>
      </w:r>
      <w:r w:rsidR="00E37DFC" w:rsidRPr="00E37DFC">
        <w:rPr>
          <w:b/>
          <w:bCs/>
          <w:lang w:val="en-GB"/>
        </w:rPr>
        <w:t>2008</w:t>
      </w:r>
      <w:r w:rsidR="00E37DFC" w:rsidRPr="00E37DFC">
        <w:rPr>
          <w:lang w:val="en-GB"/>
        </w:rPr>
        <w:t xml:space="preserve">, </w:t>
      </w:r>
      <w:r w:rsidR="00E37DFC" w:rsidRPr="00E37DFC">
        <w:rPr>
          <w:i/>
          <w:iCs/>
          <w:lang w:val="en-GB"/>
        </w:rPr>
        <w:t>192</w:t>
      </w:r>
      <w:r w:rsidR="00E37DFC" w:rsidRPr="00E37DFC">
        <w:rPr>
          <w:lang w:val="en-GB"/>
        </w:rPr>
        <w:t>, 314–322.</w:t>
      </w:r>
    </w:p>
    <w:p w14:paraId="1600D7B8" w14:textId="2FF1B827" w:rsidR="009E6477" w:rsidRDefault="009E6477" w:rsidP="00B257B7">
      <w:pPr>
        <w:pStyle w:val="TFReferencesSection"/>
        <w:rPr>
          <w:lang w:val="en-GB"/>
        </w:rPr>
      </w:pPr>
      <w:r>
        <w:rPr>
          <w:lang w:val="en-GB"/>
        </w:rPr>
        <w:t xml:space="preserve">(30) </w:t>
      </w:r>
      <w:proofErr w:type="spellStart"/>
      <w:r w:rsidR="00E37DFC" w:rsidRPr="00E37DFC">
        <w:rPr>
          <w:lang w:val="en-GB"/>
        </w:rPr>
        <w:t>Pérez‐Trujillo</w:t>
      </w:r>
      <w:proofErr w:type="spellEnd"/>
      <w:r w:rsidR="00E37DFC" w:rsidRPr="00E37DFC">
        <w:rPr>
          <w:lang w:val="en-GB"/>
        </w:rPr>
        <w:t xml:space="preserve">, M.; </w:t>
      </w:r>
      <w:proofErr w:type="spellStart"/>
      <w:r w:rsidR="00E37DFC" w:rsidRPr="00E37DFC">
        <w:rPr>
          <w:lang w:val="en-GB"/>
        </w:rPr>
        <w:t>Nolis</w:t>
      </w:r>
      <w:proofErr w:type="spellEnd"/>
      <w:r w:rsidR="00E37DFC" w:rsidRPr="00E37DFC">
        <w:rPr>
          <w:lang w:val="en-GB"/>
        </w:rPr>
        <w:t xml:space="preserve">, P.; </w:t>
      </w:r>
      <w:proofErr w:type="spellStart"/>
      <w:r w:rsidR="00E37DFC" w:rsidRPr="00E37DFC">
        <w:rPr>
          <w:lang w:val="en-GB"/>
        </w:rPr>
        <w:t>Bermel</w:t>
      </w:r>
      <w:proofErr w:type="spellEnd"/>
      <w:r w:rsidR="00E37DFC" w:rsidRPr="00E37DFC">
        <w:rPr>
          <w:lang w:val="en-GB"/>
        </w:rPr>
        <w:t xml:space="preserve">, W.; </w:t>
      </w:r>
      <w:proofErr w:type="spellStart"/>
      <w:r w:rsidR="00E37DFC" w:rsidRPr="00E37DFC">
        <w:rPr>
          <w:lang w:val="en-GB"/>
        </w:rPr>
        <w:t>Parella</w:t>
      </w:r>
      <w:proofErr w:type="spellEnd"/>
      <w:r w:rsidR="00E37DFC" w:rsidRPr="00E37DFC">
        <w:rPr>
          <w:lang w:val="en-GB"/>
        </w:rPr>
        <w:t xml:space="preserve">, T. Optimizing sensitivity and resolution in time‐shared NMR experiments.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Chem.</w:t>
      </w:r>
      <w:r w:rsidR="00E37DFC" w:rsidRPr="00E37DFC">
        <w:rPr>
          <w:lang w:val="en-GB"/>
        </w:rPr>
        <w:t xml:space="preserve"> </w:t>
      </w:r>
      <w:r w:rsidR="00E37DFC" w:rsidRPr="00E37DFC">
        <w:rPr>
          <w:b/>
          <w:bCs/>
          <w:lang w:val="en-GB"/>
        </w:rPr>
        <w:t>2007</w:t>
      </w:r>
      <w:r w:rsidR="00E37DFC" w:rsidRPr="00E37DFC">
        <w:rPr>
          <w:lang w:val="en-GB"/>
        </w:rPr>
        <w:t xml:space="preserve">, </w:t>
      </w:r>
      <w:r w:rsidR="00E37DFC" w:rsidRPr="00E37DFC">
        <w:rPr>
          <w:i/>
          <w:iCs/>
          <w:lang w:val="en-GB"/>
        </w:rPr>
        <w:t>45</w:t>
      </w:r>
      <w:r w:rsidR="00E37DFC" w:rsidRPr="00E37DFC">
        <w:rPr>
          <w:lang w:val="en-GB"/>
        </w:rPr>
        <w:t>, 325–329.</w:t>
      </w:r>
    </w:p>
    <w:p w14:paraId="39607D32" w14:textId="00E8BC94" w:rsidR="009E6477" w:rsidRDefault="009E6477" w:rsidP="00B257B7">
      <w:pPr>
        <w:pStyle w:val="TFReferencesSection"/>
        <w:rPr>
          <w:lang w:val="en-GB"/>
        </w:rPr>
      </w:pPr>
      <w:r>
        <w:rPr>
          <w:lang w:val="en-GB"/>
        </w:rPr>
        <w:t xml:space="preserve">(31) </w:t>
      </w:r>
      <w:r w:rsidR="00E37DFC" w:rsidRPr="00E37DFC">
        <w:rPr>
          <w:lang w:val="en-GB"/>
        </w:rPr>
        <w:t xml:space="preserve">Foroozandeh, M.; Adams, R. W.; </w:t>
      </w:r>
      <w:proofErr w:type="spellStart"/>
      <w:r w:rsidR="00E37DFC" w:rsidRPr="00E37DFC">
        <w:rPr>
          <w:lang w:val="en-GB"/>
        </w:rPr>
        <w:t>Kiraly</w:t>
      </w:r>
      <w:proofErr w:type="spellEnd"/>
      <w:r w:rsidR="00E37DFC" w:rsidRPr="00E37DFC">
        <w:rPr>
          <w:lang w:val="en-GB"/>
        </w:rPr>
        <w:t>, P.; Nilsson, M.; Morris, G. A. Measuring couplings in</w:t>
      </w:r>
      <w:r w:rsidR="00E37DFC">
        <w:rPr>
          <w:lang w:val="en-GB"/>
        </w:rPr>
        <w:t xml:space="preserve"> </w:t>
      </w:r>
      <w:r w:rsidR="00E37DFC" w:rsidRPr="00E37DFC">
        <w:rPr>
          <w:lang w:val="en-GB"/>
        </w:rPr>
        <w:t xml:space="preserve">crowded NMR spectra: pure shift NMR with multiplet analysis. </w:t>
      </w:r>
      <w:r w:rsidR="00E37DFC" w:rsidRPr="00E37DFC">
        <w:rPr>
          <w:i/>
          <w:iCs/>
          <w:lang w:val="en-GB"/>
        </w:rPr>
        <w:t xml:space="preserve">Chem. </w:t>
      </w:r>
      <w:proofErr w:type="spellStart"/>
      <w:r w:rsidR="00E37DFC" w:rsidRPr="00E37DFC">
        <w:rPr>
          <w:i/>
          <w:iCs/>
          <w:lang w:val="en-GB"/>
        </w:rPr>
        <w:t>Commun</w:t>
      </w:r>
      <w:proofErr w:type="spellEnd"/>
      <w:r w:rsidR="00E37DFC" w:rsidRPr="00E37DFC">
        <w:rPr>
          <w:i/>
          <w:iCs/>
          <w:lang w:val="en-GB"/>
        </w:rPr>
        <w:t xml:space="preserve">. </w:t>
      </w:r>
      <w:r w:rsidR="00E37DFC" w:rsidRPr="00E37DFC">
        <w:rPr>
          <w:b/>
          <w:bCs/>
          <w:lang w:val="en-GB"/>
        </w:rPr>
        <w:t>2015</w:t>
      </w:r>
      <w:r w:rsidR="00E37DFC" w:rsidRPr="00E37DFC">
        <w:rPr>
          <w:lang w:val="en-GB"/>
        </w:rPr>
        <w:t xml:space="preserve">, </w:t>
      </w:r>
      <w:r w:rsidR="00E37DFC" w:rsidRPr="00E37DFC">
        <w:rPr>
          <w:i/>
          <w:iCs/>
          <w:lang w:val="en-GB"/>
        </w:rPr>
        <w:t>51</w:t>
      </w:r>
      <w:r w:rsidR="00E37DFC" w:rsidRPr="00E37DFC">
        <w:rPr>
          <w:lang w:val="en-GB"/>
        </w:rPr>
        <w:t>, 15410–15413.</w:t>
      </w:r>
    </w:p>
    <w:p w14:paraId="45AFA85A" w14:textId="6FC94AB4" w:rsidR="009E6477" w:rsidRDefault="009E6477" w:rsidP="00B257B7">
      <w:pPr>
        <w:pStyle w:val="TFReferencesSection"/>
        <w:rPr>
          <w:lang w:val="en-GB"/>
        </w:rPr>
      </w:pPr>
      <w:r>
        <w:rPr>
          <w:lang w:val="en-GB"/>
        </w:rPr>
        <w:t xml:space="preserve">(32) </w:t>
      </w:r>
      <w:r w:rsidR="00E37DFC" w:rsidRPr="00E37DFC">
        <w:rPr>
          <w:lang w:val="en-GB"/>
        </w:rPr>
        <w:t xml:space="preserve">Foroozandeh, M.; Adams, R. W.; </w:t>
      </w:r>
      <w:proofErr w:type="spellStart"/>
      <w:r w:rsidR="00E37DFC" w:rsidRPr="00E37DFC">
        <w:rPr>
          <w:lang w:val="en-GB"/>
        </w:rPr>
        <w:t>Meharry</w:t>
      </w:r>
      <w:proofErr w:type="spellEnd"/>
      <w:r w:rsidR="00E37DFC" w:rsidRPr="00E37DFC">
        <w:rPr>
          <w:lang w:val="en-GB"/>
        </w:rPr>
        <w:t xml:space="preserve">, N. J.; </w:t>
      </w:r>
      <w:proofErr w:type="spellStart"/>
      <w:r w:rsidR="00E37DFC" w:rsidRPr="00E37DFC">
        <w:rPr>
          <w:lang w:val="en-GB"/>
        </w:rPr>
        <w:t>Jeannerat</w:t>
      </w:r>
      <w:proofErr w:type="spellEnd"/>
      <w:r w:rsidR="00E37DFC" w:rsidRPr="00E37DFC">
        <w:rPr>
          <w:lang w:val="en-GB"/>
        </w:rPr>
        <w:t xml:space="preserve">, D.; Nilsson, M.; Morris, G. A. Ultrahigh‐Resolution NMR Spectroscopy.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w:t>
      </w:r>
      <w:r w:rsidR="00E37DFC" w:rsidRPr="00E37DFC">
        <w:rPr>
          <w:lang w:val="en-GB"/>
        </w:rPr>
        <w:t xml:space="preserve"> </w:t>
      </w:r>
      <w:r w:rsidR="00E37DFC" w:rsidRPr="00E37DFC">
        <w:rPr>
          <w:b/>
          <w:bCs/>
          <w:lang w:val="en-GB"/>
        </w:rPr>
        <w:t>2014</w:t>
      </w:r>
      <w:r w:rsidR="00E37DFC" w:rsidRPr="00E37DFC">
        <w:rPr>
          <w:lang w:val="en-GB"/>
        </w:rPr>
        <w:t xml:space="preserve">, </w:t>
      </w:r>
      <w:r w:rsidR="00E37DFC" w:rsidRPr="00E37DFC">
        <w:rPr>
          <w:i/>
          <w:iCs/>
          <w:lang w:val="en-GB"/>
        </w:rPr>
        <w:t>53</w:t>
      </w:r>
      <w:r w:rsidR="00E37DFC" w:rsidRPr="00E37DFC">
        <w:rPr>
          <w:lang w:val="en-GB"/>
        </w:rPr>
        <w:t>, 6990–6992.</w:t>
      </w:r>
    </w:p>
    <w:p w14:paraId="4AA5B822" w14:textId="77777777" w:rsidR="00484195" w:rsidRDefault="009E6477" w:rsidP="00B257B7">
      <w:pPr>
        <w:pStyle w:val="TFReferencesSection"/>
        <w:rPr>
          <w:ins w:id="240" w:author="Jonathan Yong" w:date="2021-12-30T14:07:00Z"/>
          <w:lang w:val="en-GB"/>
        </w:rPr>
      </w:pPr>
      <w:r>
        <w:rPr>
          <w:lang w:val="en-GB"/>
        </w:rPr>
        <w:t xml:space="preserve">(33) </w:t>
      </w:r>
      <w:r w:rsidR="00E37DFC" w:rsidRPr="00E37DFC">
        <w:rPr>
          <w:lang w:val="en-GB"/>
        </w:rPr>
        <w:t xml:space="preserve">Foroozandeh, M.; Morris, G. A.; Nilsson, M. PSYCHE Pure Shift NMR Spectroscopy. </w:t>
      </w:r>
      <w:r w:rsidR="00E37DFC" w:rsidRPr="00E37DFC">
        <w:rPr>
          <w:i/>
          <w:iCs/>
          <w:lang w:val="en-GB"/>
        </w:rPr>
        <w:t>Chem. Eur. J.</w:t>
      </w:r>
      <w:r w:rsidR="00E37DFC">
        <w:rPr>
          <w:i/>
          <w:iCs/>
          <w:lang w:val="en-GB"/>
        </w:rPr>
        <w:t xml:space="preserve"> </w:t>
      </w:r>
      <w:r w:rsidR="00E37DFC" w:rsidRPr="00E37DFC">
        <w:rPr>
          <w:b/>
          <w:bCs/>
          <w:lang w:val="en-GB"/>
        </w:rPr>
        <w:t>2018</w:t>
      </w:r>
      <w:r w:rsidR="00E37DFC" w:rsidRPr="00E37DFC">
        <w:rPr>
          <w:lang w:val="en-GB"/>
        </w:rPr>
        <w:t xml:space="preserve">, </w:t>
      </w:r>
      <w:r w:rsidR="00E37DFC" w:rsidRPr="00E37DFC">
        <w:rPr>
          <w:i/>
          <w:iCs/>
          <w:lang w:val="en-GB"/>
        </w:rPr>
        <w:t>24</w:t>
      </w:r>
      <w:r w:rsidR="00E37DFC" w:rsidRPr="00E37DFC">
        <w:rPr>
          <w:lang w:val="en-GB"/>
        </w:rPr>
        <w:t>, 13988–14000.</w:t>
      </w:r>
    </w:p>
    <w:p w14:paraId="05EF414D" w14:textId="54F0B81D" w:rsidR="00484195" w:rsidRPr="00484195" w:rsidRDefault="00484195" w:rsidP="00B257B7">
      <w:pPr>
        <w:pStyle w:val="TFReferencesSection"/>
        <w:rPr>
          <w:lang w:val="en-GB"/>
        </w:rPr>
      </w:pPr>
      <w:ins w:id="241" w:author="Jonathan Yong" w:date="2021-12-30T14:07:00Z">
        <w:r>
          <w:rPr>
            <w:lang w:val="en-GB"/>
          </w:rPr>
          <w:t>(3</w:t>
        </w:r>
      </w:ins>
      <w:ins w:id="242" w:author="Jonathan Yong" w:date="2021-12-30T14:08:00Z">
        <w:r>
          <w:rPr>
            <w:lang w:val="en-GB"/>
          </w:rPr>
          <w:t>4</w:t>
        </w:r>
      </w:ins>
      <w:ins w:id="243" w:author="Jonathan Yong" w:date="2021-12-30T14:07:00Z">
        <w:r>
          <w:rPr>
            <w:lang w:val="en-GB"/>
          </w:rPr>
          <w:t xml:space="preserve">) </w:t>
        </w:r>
      </w:ins>
      <w:proofErr w:type="spellStart"/>
      <w:ins w:id="244" w:author="Jonathan Yong" w:date="2021-12-30T14:08:00Z">
        <w:r>
          <w:rPr>
            <w:lang w:val="en-GB"/>
          </w:rPr>
          <w:t>Moutzouri</w:t>
        </w:r>
        <w:proofErr w:type="spellEnd"/>
        <w:r>
          <w:rPr>
            <w:lang w:val="en-GB"/>
          </w:rPr>
          <w:t xml:space="preserve">, P.; Chen, Y.; </w:t>
        </w:r>
      </w:ins>
      <w:ins w:id="245" w:author="Jonathan Yong" w:date="2021-12-30T14:07:00Z">
        <w:r w:rsidRPr="00E37DFC">
          <w:rPr>
            <w:lang w:val="en-GB"/>
          </w:rPr>
          <w:t xml:space="preserve">Foroozandeh, M.; </w:t>
        </w:r>
      </w:ins>
      <w:proofErr w:type="spellStart"/>
      <w:ins w:id="246" w:author="Jonathan Yong" w:date="2021-12-30T14:08:00Z">
        <w:r>
          <w:rPr>
            <w:lang w:val="en-GB"/>
          </w:rPr>
          <w:t>Kiraly</w:t>
        </w:r>
        <w:proofErr w:type="spellEnd"/>
        <w:r>
          <w:rPr>
            <w:lang w:val="en-GB"/>
          </w:rPr>
          <w:t xml:space="preserve">, P.; Phillips, A. R.; Coombes, S. R.; </w:t>
        </w:r>
      </w:ins>
      <w:ins w:id="247" w:author="Jonathan Yong" w:date="2021-12-30T14:07:00Z">
        <w:r w:rsidRPr="00E37DFC">
          <w:rPr>
            <w:lang w:val="en-GB"/>
          </w:rPr>
          <w:t>Nilsson, M.</w:t>
        </w:r>
      </w:ins>
      <w:ins w:id="248" w:author="Jonathan Yong" w:date="2021-12-30T14:08:00Z">
        <w:r>
          <w:rPr>
            <w:lang w:val="en-GB"/>
          </w:rPr>
          <w:t xml:space="preserve">; </w:t>
        </w:r>
        <w:r w:rsidRPr="00E37DFC">
          <w:rPr>
            <w:lang w:val="en-GB"/>
          </w:rPr>
          <w:t>Morris, G. A.</w:t>
        </w:r>
      </w:ins>
      <w:ins w:id="249" w:author="Jonathan Yong" w:date="2021-12-30T14:07:00Z">
        <w:r w:rsidRPr="00E37DFC">
          <w:rPr>
            <w:lang w:val="en-GB"/>
          </w:rPr>
          <w:t xml:space="preserve"> </w:t>
        </w:r>
      </w:ins>
      <w:ins w:id="250" w:author="Jonathan Yong" w:date="2021-12-30T14:08:00Z">
        <w:r>
          <w:rPr>
            <w:lang w:val="en-GB"/>
          </w:rPr>
          <w:t>Ultraclean pure shift NMR</w:t>
        </w:r>
      </w:ins>
      <w:ins w:id="251" w:author="Jonathan Yong" w:date="2021-12-30T14:07:00Z">
        <w:r w:rsidRPr="00E37DFC">
          <w:rPr>
            <w:lang w:val="en-GB"/>
          </w:rPr>
          <w:t xml:space="preserve">. </w:t>
        </w:r>
      </w:ins>
      <w:ins w:id="252" w:author="Jonathan Yong" w:date="2021-12-30T14:08:00Z">
        <w:r>
          <w:rPr>
            <w:i/>
            <w:iCs/>
            <w:lang w:val="en-GB"/>
          </w:rPr>
          <w:t xml:space="preserve">Chem. </w:t>
        </w:r>
        <w:proofErr w:type="spellStart"/>
        <w:r>
          <w:rPr>
            <w:i/>
            <w:iCs/>
            <w:lang w:val="en-GB"/>
          </w:rPr>
          <w:t>Commun</w:t>
        </w:r>
        <w:proofErr w:type="spellEnd"/>
        <w:r>
          <w:rPr>
            <w:i/>
            <w:iCs/>
            <w:lang w:val="en-GB"/>
          </w:rPr>
          <w:t>.</w:t>
        </w:r>
      </w:ins>
      <w:ins w:id="253" w:author="Jonathan Yong" w:date="2021-12-30T14:07:00Z">
        <w:r>
          <w:rPr>
            <w:i/>
            <w:iCs/>
            <w:lang w:val="en-GB"/>
          </w:rPr>
          <w:t xml:space="preserve"> </w:t>
        </w:r>
        <w:r w:rsidRPr="00E37DFC">
          <w:rPr>
            <w:b/>
            <w:bCs/>
            <w:lang w:val="en-GB"/>
          </w:rPr>
          <w:t>201</w:t>
        </w:r>
      </w:ins>
      <w:ins w:id="254" w:author="Jonathan Yong" w:date="2021-12-30T14:08:00Z">
        <w:r>
          <w:rPr>
            <w:b/>
            <w:bCs/>
            <w:lang w:val="en-GB"/>
          </w:rPr>
          <w:t>7</w:t>
        </w:r>
      </w:ins>
      <w:ins w:id="255" w:author="Jonathan Yong" w:date="2021-12-30T14:07:00Z">
        <w:r w:rsidRPr="00E37DFC">
          <w:rPr>
            <w:lang w:val="en-GB"/>
          </w:rPr>
          <w:t xml:space="preserve">, </w:t>
        </w:r>
      </w:ins>
      <w:ins w:id="256" w:author="Jonathan Yong" w:date="2021-12-30T14:08:00Z">
        <w:r>
          <w:rPr>
            <w:i/>
            <w:iCs/>
            <w:lang w:val="en-GB"/>
          </w:rPr>
          <w:t>53</w:t>
        </w:r>
      </w:ins>
      <w:ins w:id="257" w:author="Jonathan Yong" w:date="2021-12-30T14:07:00Z">
        <w:r w:rsidRPr="00E37DFC">
          <w:rPr>
            <w:lang w:val="en-GB"/>
          </w:rPr>
          <w:t xml:space="preserve">, </w:t>
        </w:r>
      </w:ins>
      <w:ins w:id="258" w:author="Jonathan Yong" w:date="2021-12-30T14:08:00Z">
        <w:r>
          <w:rPr>
            <w:lang w:val="en-GB"/>
          </w:rPr>
          <w:t>10188–10191.</w:t>
        </w:r>
      </w:ins>
    </w:p>
    <w:p w14:paraId="3219BEC4" w14:textId="2F4E020E" w:rsidR="00E950AA" w:rsidRPr="00E950AA" w:rsidRDefault="00E950AA" w:rsidP="00B257B7">
      <w:pPr>
        <w:pStyle w:val="TFReferencesSection"/>
        <w:rPr>
          <w:lang w:val="en-GB"/>
        </w:rPr>
      </w:pPr>
      <w:r>
        <w:rPr>
          <w:lang w:val="en-GB"/>
        </w:rPr>
        <w:t>(</w:t>
      </w:r>
      <w:ins w:id="259" w:author="Jonathan Yong" w:date="2021-12-30T14:12:00Z">
        <w:r w:rsidR="00B257B7">
          <w:rPr>
            <w:lang w:val="en-GB"/>
          </w:rPr>
          <w:t>35</w:t>
        </w:r>
      </w:ins>
      <w:del w:id="260" w:author="Jonathan Yong" w:date="2021-12-30T14:09:00Z">
        <w:r w:rsidDel="00484195">
          <w:rPr>
            <w:lang w:val="en-GB"/>
          </w:rPr>
          <w:delText>3</w:delText>
        </w:r>
      </w:del>
      <w:del w:id="261" w:author="Jonathan Yong" w:date="2021-12-30T14:07:00Z">
        <w:r w:rsidDel="00484195">
          <w:rPr>
            <w:lang w:val="en-GB"/>
          </w:rPr>
          <w:delText>4</w:delText>
        </w:r>
      </w:del>
      <w:r>
        <w:rPr>
          <w:lang w:val="en-GB"/>
        </w:rPr>
        <w:t xml:space="preserve">) </w:t>
      </w:r>
      <w:r w:rsidRPr="00E950AA">
        <w:rPr>
          <w:lang w:val="en-GB"/>
        </w:rPr>
        <w:t xml:space="preserve">Hwang, T. L.; </w:t>
      </w:r>
      <w:proofErr w:type="spellStart"/>
      <w:r w:rsidRPr="00E950AA">
        <w:rPr>
          <w:lang w:val="en-GB"/>
        </w:rPr>
        <w:t>Shaka</w:t>
      </w:r>
      <w:proofErr w:type="spellEnd"/>
      <w:r w:rsidRPr="00E950AA">
        <w:rPr>
          <w:lang w:val="en-GB"/>
        </w:rPr>
        <w:t xml:space="preserve">, A. J. Water Suppression That Works. Excitation Sculpting Using Arbitrary </w:t>
      </w:r>
      <w:proofErr w:type="gramStart"/>
      <w:r w:rsidRPr="00E950AA">
        <w:rPr>
          <w:lang w:val="en-GB"/>
        </w:rPr>
        <w:t>Wave‐Forms</w:t>
      </w:r>
      <w:proofErr w:type="gramEnd"/>
      <w:r w:rsidRPr="00E950AA">
        <w:rPr>
          <w:lang w:val="en-GB"/>
        </w:rPr>
        <w:t xml:space="preserve"> and Pulsed‐Field Gradients. </w:t>
      </w:r>
      <w:r w:rsidRPr="00E950AA">
        <w:rPr>
          <w:i/>
          <w:iCs/>
          <w:lang w:val="en-GB"/>
        </w:rPr>
        <w:t xml:space="preserve">J. </w:t>
      </w:r>
      <w:proofErr w:type="spellStart"/>
      <w:r w:rsidRPr="00E950AA">
        <w:rPr>
          <w:i/>
          <w:iCs/>
          <w:lang w:val="en-GB"/>
        </w:rPr>
        <w:t>Magn</w:t>
      </w:r>
      <w:proofErr w:type="spellEnd"/>
      <w:r w:rsidRPr="00E950AA">
        <w:rPr>
          <w:i/>
          <w:iCs/>
          <w:lang w:val="en-GB"/>
        </w:rPr>
        <w:t xml:space="preserve">. </w:t>
      </w:r>
      <w:proofErr w:type="spellStart"/>
      <w:r w:rsidRPr="00E950AA">
        <w:rPr>
          <w:i/>
          <w:iCs/>
          <w:lang w:val="en-GB"/>
        </w:rPr>
        <w:t>Reson</w:t>
      </w:r>
      <w:proofErr w:type="spellEnd"/>
      <w:r w:rsidRPr="00E950AA">
        <w:rPr>
          <w:i/>
          <w:iCs/>
          <w:lang w:val="en-GB"/>
        </w:rPr>
        <w:t xml:space="preserve">., Ser. A </w:t>
      </w:r>
      <w:r w:rsidRPr="00E950AA">
        <w:rPr>
          <w:b/>
          <w:bCs/>
          <w:lang w:val="en-GB"/>
        </w:rPr>
        <w:t>1995</w:t>
      </w:r>
      <w:r w:rsidRPr="00E950AA">
        <w:rPr>
          <w:lang w:val="en-GB"/>
        </w:rPr>
        <w:t xml:space="preserve">, </w:t>
      </w:r>
      <w:r w:rsidRPr="00E950AA">
        <w:rPr>
          <w:i/>
          <w:iCs/>
          <w:lang w:val="en-GB"/>
        </w:rPr>
        <w:t>112</w:t>
      </w:r>
      <w:r w:rsidRPr="00E950AA">
        <w:rPr>
          <w:lang w:val="en-GB"/>
        </w:rPr>
        <w:t>, 275–279.</w:t>
      </w:r>
    </w:p>
    <w:p w14:paraId="7656A838" w14:textId="29EB15C7" w:rsidR="009E6477" w:rsidRPr="009E6477" w:rsidRDefault="009827AC" w:rsidP="009827AC">
      <w:pPr>
        <w:spacing w:after="0"/>
        <w:jc w:val="left"/>
        <w:rPr>
          <w:lang w:val="en-GB"/>
        </w:rPr>
      </w:pPr>
      <w:r>
        <w:rPr>
          <w:lang w:val="en-GB"/>
        </w:rPr>
        <w:br w:type="page"/>
      </w:r>
    </w:p>
    <w:p w14:paraId="002E9D20" w14:textId="291A868C" w:rsidR="00D924F3" w:rsidRDefault="00005F0C" w:rsidP="00D924F3">
      <w:pPr>
        <w:pStyle w:val="SNSynopsisTOC"/>
        <w:sectPr w:rsidR="00D924F3" w:rsidSect="00D924F3">
          <w:type w:val="continuous"/>
          <w:pgSz w:w="12240" w:h="15840"/>
          <w:pgMar w:top="720" w:right="1094" w:bottom="720" w:left="1094" w:header="720" w:footer="720" w:gutter="0"/>
          <w:cols w:num="2" w:space="461"/>
        </w:sectPr>
      </w:pPr>
    </w:p>
    <w:p w14:paraId="0EECCC5E" w14:textId="77777777" w:rsidR="00D924F3" w:rsidRPr="00865479" w:rsidRDefault="00E71831" w:rsidP="00D924F3">
      <w:pPr>
        <w:pBdr>
          <w:top w:val="single" w:sz="4" w:space="1" w:color="auto"/>
        </w:pBdr>
        <w:spacing w:before="120"/>
        <w:rPr>
          <w:rFonts w:ascii="Arno Pro" w:hAnsi="Arno Pro"/>
          <w:sz w:val="20"/>
        </w:rPr>
      </w:pPr>
      <w:r>
        <w:rPr>
          <w:rFonts w:ascii="Arno Pro" w:hAnsi="Arno Pro"/>
          <w:sz w:val="20"/>
        </w:rPr>
        <w:lastRenderedPageBreak/>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2D68DFDB" w14:textId="0FAB8C82" w:rsidR="00D924F3" w:rsidRPr="00C45E7B" w:rsidRDefault="00AD7F1A" w:rsidP="00D924F3">
      <w:pPr>
        <w:pBdr>
          <w:bottom w:val="single" w:sz="4" w:space="1" w:color="auto"/>
        </w:pBdr>
        <w:spacing w:after="240"/>
        <w:jc w:val="center"/>
        <w:rPr>
          <w:rFonts w:ascii="Arno Pro" w:hAnsi="Arno Pro"/>
        </w:rPr>
      </w:pPr>
      <w:r>
        <w:rPr>
          <w:rFonts w:ascii="Arno Pro" w:hAnsi="Arno Pro"/>
          <w:noProof/>
        </w:rPr>
        <w:drawing>
          <wp:inline distT="0" distB="0" distL="0" distR="0" wp14:anchorId="5633B665" wp14:editId="663E0AC1">
            <wp:extent cx="2969994" cy="1599228"/>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2969994" cy="1599228"/>
                    </a:xfrm>
                    <a:prstGeom prst="rect">
                      <a:avLst/>
                    </a:prstGeom>
                  </pic:spPr>
                </pic:pic>
              </a:graphicData>
            </a:graphic>
          </wp:inline>
        </w:drawing>
      </w:r>
    </w:p>
    <w:sectPr w:rsidR="00D924F3" w:rsidRPr="00C45E7B" w:rsidSect="00D924F3">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2F043" w14:textId="77777777" w:rsidR="00005F0C" w:rsidRDefault="00005F0C">
      <w:r>
        <w:separator/>
      </w:r>
    </w:p>
    <w:p w14:paraId="5AF804BE" w14:textId="77777777" w:rsidR="00005F0C" w:rsidRDefault="00005F0C"/>
  </w:endnote>
  <w:endnote w:type="continuationSeparator" w:id="0">
    <w:p w14:paraId="212B2584" w14:textId="77777777" w:rsidR="00005F0C" w:rsidRDefault="00005F0C">
      <w:r>
        <w:continuationSeparator/>
      </w:r>
    </w:p>
    <w:p w14:paraId="0F4B06CF" w14:textId="77777777" w:rsidR="00005F0C" w:rsidRDefault="00005F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 York">
    <w:panose1 w:val="02020502060400000004"/>
    <w:charset w:val="00"/>
    <w:family w:val="roman"/>
    <w:notTrueType/>
    <w:pitch w:val="variable"/>
    <w:sig w:usb0="800002CF" w:usb1="00000002" w:usb2="00000000" w:usb3="00000000" w:csb0="0000019F" w:csb1="00000000"/>
  </w:font>
  <w:font w:name="Times">
    <w:panose1 w:val="00000500000000020000"/>
    <w:charset w:val="00"/>
    <w:family w:val="auto"/>
    <w:pitch w:val="variable"/>
    <w:sig w:usb0="E00002FF" w:usb1="5000205A" w:usb2="00000000" w:usb3="00000000" w:csb0="0000019F" w:csb1="00000000"/>
  </w:font>
  <w:font w:name="Myriad Pro Light">
    <w:altName w:val="Times New Roman"/>
    <w:panose1 w:val="020B0604020202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8955" w14:textId="77777777" w:rsidR="00D924F3" w:rsidRDefault="00E71831">
    <w:pPr>
      <w:framePr w:wrap="around" w:vAnchor="text" w:hAnchor="margin" w:xAlign="right" w:y="1"/>
      <w:rPr>
        <w:rStyle w:val="PageNumber"/>
      </w:rPr>
    </w:pPr>
    <w:r>
      <w:rPr>
        <w:rStyle w:val="PageNumber"/>
      </w:rPr>
      <w:t xml:space="preserve">PAGE  </w:t>
    </w:r>
    <w:r>
      <w:rPr>
        <w:rStyle w:val="PageNumber"/>
        <w:noProof/>
      </w:rPr>
      <w:t>2</w:t>
    </w:r>
  </w:p>
  <w:p w14:paraId="7DB65904" w14:textId="77777777" w:rsidR="00D924F3" w:rsidRDefault="00005F0C">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846E" w14:textId="77777777" w:rsidR="00D924F3" w:rsidRDefault="00005F0C">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2665"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6CBB015" w14:textId="77777777" w:rsidR="00D924F3" w:rsidRDefault="00005F0C">
    <w:pPr>
      <w:pStyle w:val="Footer"/>
      <w:ind w:right="360"/>
    </w:pPr>
  </w:p>
  <w:p w14:paraId="0F2EE2BC" w14:textId="77777777" w:rsidR="00D924F3" w:rsidRDefault="00005F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D8AE"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C68667A" w14:textId="77777777" w:rsidR="00D924F3" w:rsidRDefault="00005F0C">
    <w:pPr>
      <w:pStyle w:val="Footer"/>
      <w:ind w:right="360"/>
    </w:pPr>
  </w:p>
  <w:p w14:paraId="6C3012EF" w14:textId="77777777" w:rsidR="00D924F3" w:rsidRDefault="00005F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F3772" w14:textId="77777777" w:rsidR="00005F0C" w:rsidRDefault="00005F0C">
      <w:r>
        <w:separator/>
      </w:r>
    </w:p>
    <w:p w14:paraId="7EDECFE0" w14:textId="77777777" w:rsidR="00005F0C" w:rsidRDefault="00005F0C"/>
  </w:footnote>
  <w:footnote w:type="continuationSeparator" w:id="0">
    <w:p w14:paraId="7079DD8B" w14:textId="77777777" w:rsidR="00005F0C" w:rsidRDefault="00005F0C">
      <w:r>
        <w:continuationSeparator/>
      </w:r>
    </w:p>
    <w:p w14:paraId="0E350F3E" w14:textId="77777777" w:rsidR="00005F0C" w:rsidRDefault="00005F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C26B" w14:textId="77777777" w:rsidR="00D924F3" w:rsidRDefault="00005F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0A2"/>
    <w:multiLevelType w:val="hybridMultilevel"/>
    <w:tmpl w:val="0BF2AC9A"/>
    <w:lvl w:ilvl="0" w:tplc="CBCC0070">
      <w:start w:val="1"/>
      <w:numFmt w:val="decimal"/>
      <w:lvlText w:val="(%1)"/>
      <w:lvlJc w:val="left"/>
      <w:pPr>
        <w:ind w:left="547" w:hanging="360"/>
      </w:pPr>
      <w:rPr>
        <w:rFonts w:hint="default"/>
      </w:rPr>
    </w:lvl>
    <w:lvl w:ilvl="1" w:tplc="08090019" w:tentative="1">
      <w:start w:val="1"/>
      <w:numFmt w:val="lowerLetter"/>
      <w:lvlText w:val="%2."/>
      <w:lvlJc w:val="left"/>
      <w:pPr>
        <w:ind w:left="1267" w:hanging="360"/>
      </w:pPr>
    </w:lvl>
    <w:lvl w:ilvl="2" w:tplc="0809001B" w:tentative="1">
      <w:start w:val="1"/>
      <w:numFmt w:val="lowerRoman"/>
      <w:lvlText w:val="%3."/>
      <w:lvlJc w:val="right"/>
      <w:pPr>
        <w:ind w:left="1987" w:hanging="180"/>
      </w:pPr>
    </w:lvl>
    <w:lvl w:ilvl="3" w:tplc="0809000F" w:tentative="1">
      <w:start w:val="1"/>
      <w:numFmt w:val="decimal"/>
      <w:lvlText w:val="%4."/>
      <w:lvlJc w:val="left"/>
      <w:pPr>
        <w:ind w:left="2707" w:hanging="360"/>
      </w:pPr>
    </w:lvl>
    <w:lvl w:ilvl="4" w:tplc="08090019" w:tentative="1">
      <w:start w:val="1"/>
      <w:numFmt w:val="lowerLetter"/>
      <w:lvlText w:val="%5."/>
      <w:lvlJc w:val="left"/>
      <w:pPr>
        <w:ind w:left="3427" w:hanging="360"/>
      </w:pPr>
    </w:lvl>
    <w:lvl w:ilvl="5" w:tplc="0809001B" w:tentative="1">
      <w:start w:val="1"/>
      <w:numFmt w:val="lowerRoman"/>
      <w:lvlText w:val="%6."/>
      <w:lvlJc w:val="right"/>
      <w:pPr>
        <w:ind w:left="4147" w:hanging="180"/>
      </w:pPr>
    </w:lvl>
    <w:lvl w:ilvl="6" w:tplc="0809000F" w:tentative="1">
      <w:start w:val="1"/>
      <w:numFmt w:val="decimal"/>
      <w:lvlText w:val="%7."/>
      <w:lvlJc w:val="left"/>
      <w:pPr>
        <w:ind w:left="4867" w:hanging="360"/>
      </w:pPr>
    </w:lvl>
    <w:lvl w:ilvl="7" w:tplc="08090019" w:tentative="1">
      <w:start w:val="1"/>
      <w:numFmt w:val="lowerLetter"/>
      <w:lvlText w:val="%8."/>
      <w:lvlJc w:val="left"/>
      <w:pPr>
        <w:ind w:left="5587" w:hanging="360"/>
      </w:pPr>
    </w:lvl>
    <w:lvl w:ilvl="8" w:tplc="0809001B" w:tentative="1">
      <w:start w:val="1"/>
      <w:numFmt w:val="lowerRoman"/>
      <w:lvlText w:val="%9."/>
      <w:lvlJc w:val="right"/>
      <w:pPr>
        <w:ind w:left="6307" w:hanging="1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BFD0B37"/>
    <w:multiLevelType w:val="hybridMultilevel"/>
    <w:tmpl w:val="D2D0008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3"/>
  </w:num>
  <w:num w:numId="3">
    <w:abstractNumId w:val="7"/>
  </w:num>
  <w:num w:numId="4">
    <w:abstractNumId w:val="4"/>
  </w:num>
  <w:num w:numId="5">
    <w:abstractNumId w:val="2"/>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155"/>
    <w:rsid w:val="000019C1"/>
    <w:rsid w:val="00005F0C"/>
    <w:rsid w:val="000363A8"/>
    <w:rsid w:val="00065699"/>
    <w:rsid w:val="00091BAD"/>
    <w:rsid w:val="00094249"/>
    <w:rsid w:val="000C4C6D"/>
    <w:rsid w:val="000C6C7D"/>
    <w:rsid w:val="000D10AA"/>
    <w:rsid w:val="000D4469"/>
    <w:rsid w:val="000E02F5"/>
    <w:rsid w:val="000E2A0B"/>
    <w:rsid w:val="000E601C"/>
    <w:rsid w:val="000F000D"/>
    <w:rsid w:val="000F60A5"/>
    <w:rsid w:val="001070E3"/>
    <w:rsid w:val="00112049"/>
    <w:rsid w:val="00140BE0"/>
    <w:rsid w:val="00144AD9"/>
    <w:rsid w:val="00144D14"/>
    <w:rsid w:val="0018619A"/>
    <w:rsid w:val="001A01C1"/>
    <w:rsid w:val="001A0AA0"/>
    <w:rsid w:val="001A623A"/>
    <w:rsid w:val="001D086B"/>
    <w:rsid w:val="001D241B"/>
    <w:rsid w:val="001F6E0B"/>
    <w:rsid w:val="00203A35"/>
    <w:rsid w:val="00207A43"/>
    <w:rsid w:val="002171BE"/>
    <w:rsid w:val="0022286C"/>
    <w:rsid w:val="00222E7A"/>
    <w:rsid w:val="00223952"/>
    <w:rsid w:val="0022631C"/>
    <w:rsid w:val="00235D34"/>
    <w:rsid w:val="0025428A"/>
    <w:rsid w:val="002B11FE"/>
    <w:rsid w:val="002C1838"/>
    <w:rsid w:val="002F012D"/>
    <w:rsid w:val="0030218F"/>
    <w:rsid w:val="00307929"/>
    <w:rsid w:val="00310ECF"/>
    <w:rsid w:val="00311DB1"/>
    <w:rsid w:val="003277F2"/>
    <w:rsid w:val="003545BE"/>
    <w:rsid w:val="00355625"/>
    <w:rsid w:val="00372849"/>
    <w:rsid w:val="00374217"/>
    <w:rsid w:val="00391FA0"/>
    <w:rsid w:val="00392EC1"/>
    <w:rsid w:val="003934F2"/>
    <w:rsid w:val="003A5757"/>
    <w:rsid w:val="003C0B51"/>
    <w:rsid w:val="003C258F"/>
    <w:rsid w:val="003D1FA4"/>
    <w:rsid w:val="00425E32"/>
    <w:rsid w:val="004276D4"/>
    <w:rsid w:val="004304E3"/>
    <w:rsid w:val="0046579B"/>
    <w:rsid w:val="0047662F"/>
    <w:rsid w:val="00481A9A"/>
    <w:rsid w:val="00484195"/>
    <w:rsid w:val="00492504"/>
    <w:rsid w:val="004A0FF0"/>
    <w:rsid w:val="004A6883"/>
    <w:rsid w:val="004C1DD2"/>
    <w:rsid w:val="004C4BAE"/>
    <w:rsid w:val="004D6F23"/>
    <w:rsid w:val="00506FE2"/>
    <w:rsid w:val="00540F5D"/>
    <w:rsid w:val="00545B86"/>
    <w:rsid w:val="00550427"/>
    <w:rsid w:val="0057125F"/>
    <w:rsid w:val="00577FB5"/>
    <w:rsid w:val="0058771F"/>
    <w:rsid w:val="0059104C"/>
    <w:rsid w:val="005C236A"/>
    <w:rsid w:val="005D4A0D"/>
    <w:rsid w:val="005D6086"/>
    <w:rsid w:val="00605070"/>
    <w:rsid w:val="00607E1D"/>
    <w:rsid w:val="006269D6"/>
    <w:rsid w:val="00635DC0"/>
    <w:rsid w:val="00641823"/>
    <w:rsid w:val="00671BFB"/>
    <w:rsid w:val="00672FCD"/>
    <w:rsid w:val="006943AD"/>
    <w:rsid w:val="006A7B84"/>
    <w:rsid w:val="006C665C"/>
    <w:rsid w:val="006C68CE"/>
    <w:rsid w:val="006E0591"/>
    <w:rsid w:val="006E619B"/>
    <w:rsid w:val="006F67B5"/>
    <w:rsid w:val="007173F1"/>
    <w:rsid w:val="0073314C"/>
    <w:rsid w:val="0074289A"/>
    <w:rsid w:val="007463CA"/>
    <w:rsid w:val="0076798C"/>
    <w:rsid w:val="00780713"/>
    <w:rsid w:val="00795B84"/>
    <w:rsid w:val="007C6BAB"/>
    <w:rsid w:val="007D1155"/>
    <w:rsid w:val="007D4328"/>
    <w:rsid w:val="007D677E"/>
    <w:rsid w:val="007D6B20"/>
    <w:rsid w:val="00821C76"/>
    <w:rsid w:val="008331F9"/>
    <w:rsid w:val="008348A2"/>
    <w:rsid w:val="0084341F"/>
    <w:rsid w:val="008528F3"/>
    <w:rsid w:val="008806A6"/>
    <w:rsid w:val="00882C8D"/>
    <w:rsid w:val="00886202"/>
    <w:rsid w:val="008A3964"/>
    <w:rsid w:val="008A3AAB"/>
    <w:rsid w:val="008B6874"/>
    <w:rsid w:val="008F0DE7"/>
    <w:rsid w:val="00913806"/>
    <w:rsid w:val="00922E1D"/>
    <w:rsid w:val="00953E80"/>
    <w:rsid w:val="009827AC"/>
    <w:rsid w:val="00986456"/>
    <w:rsid w:val="009A30DB"/>
    <w:rsid w:val="009E4B22"/>
    <w:rsid w:val="009E6477"/>
    <w:rsid w:val="009F2956"/>
    <w:rsid w:val="009F461D"/>
    <w:rsid w:val="009F6E15"/>
    <w:rsid w:val="00A165EB"/>
    <w:rsid w:val="00A22022"/>
    <w:rsid w:val="00A22256"/>
    <w:rsid w:val="00A24553"/>
    <w:rsid w:val="00A307FD"/>
    <w:rsid w:val="00A33462"/>
    <w:rsid w:val="00A72807"/>
    <w:rsid w:val="00A951E2"/>
    <w:rsid w:val="00AA0FBC"/>
    <w:rsid w:val="00AA1E44"/>
    <w:rsid w:val="00AA6F27"/>
    <w:rsid w:val="00AB232F"/>
    <w:rsid w:val="00AC2A6F"/>
    <w:rsid w:val="00AD26ED"/>
    <w:rsid w:val="00AD7F1A"/>
    <w:rsid w:val="00AF3BAC"/>
    <w:rsid w:val="00AF778D"/>
    <w:rsid w:val="00B21C0C"/>
    <w:rsid w:val="00B23796"/>
    <w:rsid w:val="00B257B7"/>
    <w:rsid w:val="00B50EF7"/>
    <w:rsid w:val="00B847C0"/>
    <w:rsid w:val="00BF3A8C"/>
    <w:rsid w:val="00C03BC0"/>
    <w:rsid w:val="00C04525"/>
    <w:rsid w:val="00C56988"/>
    <w:rsid w:val="00CC56D0"/>
    <w:rsid w:val="00CC7690"/>
    <w:rsid w:val="00CF24EA"/>
    <w:rsid w:val="00CF59E2"/>
    <w:rsid w:val="00D076B1"/>
    <w:rsid w:val="00D11844"/>
    <w:rsid w:val="00D167E7"/>
    <w:rsid w:val="00D22E70"/>
    <w:rsid w:val="00D302C2"/>
    <w:rsid w:val="00D47683"/>
    <w:rsid w:val="00D54528"/>
    <w:rsid w:val="00D7134F"/>
    <w:rsid w:val="00D837D5"/>
    <w:rsid w:val="00D955CF"/>
    <w:rsid w:val="00DA0666"/>
    <w:rsid w:val="00DA1851"/>
    <w:rsid w:val="00DA3F90"/>
    <w:rsid w:val="00DB171E"/>
    <w:rsid w:val="00DB296E"/>
    <w:rsid w:val="00DD4FED"/>
    <w:rsid w:val="00E16D5A"/>
    <w:rsid w:val="00E27941"/>
    <w:rsid w:val="00E312D8"/>
    <w:rsid w:val="00E37DFC"/>
    <w:rsid w:val="00E52014"/>
    <w:rsid w:val="00E5570B"/>
    <w:rsid w:val="00E71831"/>
    <w:rsid w:val="00E7234C"/>
    <w:rsid w:val="00E950AA"/>
    <w:rsid w:val="00EE11A0"/>
    <w:rsid w:val="00EE488F"/>
    <w:rsid w:val="00F06F03"/>
    <w:rsid w:val="00F24675"/>
    <w:rsid w:val="00F27153"/>
    <w:rsid w:val="00F56AA1"/>
    <w:rsid w:val="00FC0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40543"/>
  <w14:defaultImageDpi w14:val="300"/>
  <w15:docId w15:val="{3672BD76-F048-A346-B990-D3318090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B257B7"/>
    <w:pPr>
      <w:spacing w:after="0"/>
      <w:ind w:firstLine="187"/>
      <w:pPrChange w:id="0" w:author="Jonathan Yong" w:date="2021-12-30T14:12:00Z">
        <w:pPr>
          <w:ind w:firstLine="187"/>
          <w:jc w:val="both"/>
        </w:pPr>
      </w:pPrChange>
    </w:pPr>
    <w:rPr>
      <w:rFonts w:ascii="Arno Pro" w:hAnsi="Arno Pro"/>
      <w:kern w:val="19"/>
      <w:sz w:val="17"/>
      <w:szCs w:val="14"/>
      <w:rPrChange w:id="0" w:author="Jonathan Yong" w:date="2021-12-30T14:12:00Z">
        <w:rPr>
          <w:rFonts w:ascii="Arno Pro" w:hAnsi="Arno Pro"/>
          <w:kern w:val="19"/>
          <w:sz w:val="17"/>
          <w:szCs w:val="14"/>
          <w:lang w:val="en-US" w:eastAsia="en-US" w:bidi="ar-SA"/>
        </w:rPr>
      </w:rPrChange>
    </w:rPr>
  </w:style>
  <w:style w:type="paragraph" w:customStyle="1" w:styleId="TAMainText">
    <w:name w:val="TA_Main_Text"/>
    <w:basedOn w:val="Normal"/>
    <w:autoRedefine/>
    <w:rsid w:val="007173F1"/>
    <w:pPr>
      <w:spacing w:after="60"/>
      <w:ind w:firstLine="180"/>
      <w:pPrChange w:id="1" w:author="Jonathan Yong" w:date="2021-12-30T18:12:00Z">
        <w:pPr>
          <w:spacing w:after="60"/>
          <w:ind w:firstLine="180"/>
          <w:jc w:val="both"/>
        </w:pPr>
      </w:pPrChange>
    </w:pPr>
    <w:rPr>
      <w:rFonts w:ascii="Arno Pro" w:hAnsi="Arno Pro"/>
      <w:kern w:val="21"/>
      <w:sz w:val="19"/>
      <w:rPrChange w:id="1" w:author="Jonathan Yong" w:date="2021-12-30T18:12:00Z">
        <w:rPr>
          <w:rFonts w:ascii="Arno Pro" w:hAnsi="Arno Pro"/>
          <w:kern w:val="21"/>
          <w:sz w:val="19"/>
          <w:lang w:val="en-US" w:eastAsia="en-US" w:bidi="ar-SA"/>
        </w:rPr>
      </w:rPrChange>
    </w:rPr>
  </w:style>
  <w:style w:type="paragraph" w:customStyle="1" w:styleId="BATitle">
    <w:name w:val="BA_Title"/>
    <w:basedOn w:val="Normal"/>
    <w:next w:val="BBAuthorName"/>
    <w:autoRedefine/>
    <w:rsid w:val="000E02F5"/>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CC7690"/>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22E1D"/>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7D677E"/>
    <w:pPr>
      <w:spacing w:after="0"/>
      <w:pPrChange w:id="2" w:author="Jonathan Yong" w:date="2021-12-30T14:12:00Z">
        <w:pPr>
          <w:jc w:val="both"/>
        </w:pPr>
      </w:pPrChange>
    </w:pPr>
    <w:rPr>
      <w:rFonts w:ascii="Arno Pro" w:hAnsi="Arno Pro"/>
      <w:kern w:val="20"/>
      <w:sz w:val="18"/>
      <w:rPrChange w:id="2" w:author="Jonathan Yong" w:date="2021-12-30T14:12:00Z">
        <w:rPr>
          <w:rFonts w:ascii="Arno Pro" w:hAnsi="Arno Pro"/>
          <w:kern w:val="20"/>
          <w:sz w:val="18"/>
          <w:lang w:val="en-US" w:eastAsia="en-US" w:bidi="ar-SA"/>
        </w:rPr>
      </w:rPrChange>
    </w:rPr>
  </w:style>
  <w:style w:type="paragraph" w:customStyle="1" w:styleId="TESupportingInformation">
    <w:name w:val="TE_Supporting_Information"/>
    <w:basedOn w:val="Normal"/>
    <w:next w:val="Normal"/>
    <w:autoRedefine/>
    <w:rsid w:val="00DB296E"/>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605070"/>
    <w:pPr>
      <w:spacing w:before="200" w:after="120"/>
      <w:pPrChange w:id="3" w:author="Jonathan Yong" w:date="2021-12-30T18:10:00Z">
        <w:pPr>
          <w:spacing w:before="200" w:after="120"/>
          <w:jc w:val="both"/>
        </w:pPr>
      </w:pPrChange>
    </w:pPr>
    <w:rPr>
      <w:rFonts w:ascii="Arno Pro" w:hAnsi="Arno Pro"/>
      <w:kern w:val="20"/>
      <w:sz w:val="18"/>
      <w:rPrChange w:id="3" w:author="Jonathan Yong" w:date="2021-12-30T18:10:00Z">
        <w:rPr>
          <w:rFonts w:ascii="Arno Pro" w:hAnsi="Arno Pro"/>
          <w:kern w:val="20"/>
          <w:sz w:val="18"/>
          <w:lang w:val="en-US" w:eastAsia="en-US" w:bidi="ar-SA"/>
        </w:rPr>
      </w:rPrChange>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4C1DD2"/>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4C1DD2"/>
    <w:rPr>
      <w:rFonts w:ascii="Arno Pro" w:hAnsi="Arno Pro"/>
      <w:kern w:val="20"/>
      <w:sz w:val="18"/>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22E1D"/>
    <w:rPr>
      <w:rFonts w:ascii="Arno Pro" w:hAnsi="Arno Pro"/>
      <w:kern w:val="21"/>
      <w:sz w:val="19"/>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7D677E"/>
    <w:rPr>
      <w:rFonts w:ascii="Arno Pro" w:hAnsi="Arno Pro"/>
      <w:kern w:val="20"/>
      <w:sz w:val="18"/>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4D6F23"/>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TFExperimentalSection">
    <w:name w:val="TF_Experimental_Section"/>
    <w:basedOn w:val="TFReferencesSection"/>
    <w:qFormat/>
    <w:rsid w:val="00A307FD"/>
  </w:style>
  <w:style w:type="paragraph" w:customStyle="1" w:styleId="TESectionHeading">
    <w:name w:val="TE_Section_Heading"/>
    <w:basedOn w:val="TESupportingInfoTitle"/>
    <w:qFormat/>
    <w:rsid w:val="008331F9"/>
  </w:style>
  <w:style w:type="character" w:styleId="UnresolvedMention">
    <w:name w:val="Unresolved Mention"/>
    <w:basedOn w:val="DefaultParagraphFont"/>
    <w:uiPriority w:val="99"/>
    <w:semiHidden/>
    <w:unhideWhenUsed/>
    <w:rsid w:val="007D1155"/>
    <w:rPr>
      <w:color w:val="605E5C"/>
      <w:shd w:val="clear" w:color="auto" w:fill="E1DFDD"/>
    </w:rPr>
  </w:style>
  <w:style w:type="paragraph" w:styleId="Revision">
    <w:name w:val="Revision"/>
    <w:hidden/>
    <w:uiPriority w:val="99"/>
    <w:semiHidden/>
    <w:rsid w:val="007D6B20"/>
    <w:rPr>
      <w:rFonts w:ascii="Times" w:hAnsi="Times"/>
      <w:sz w:val="24"/>
    </w:rPr>
  </w:style>
  <w:style w:type="character" w:styleId="CommentReference">
    <w:name w:val="annotation reference"/>
    <w:basedOn w:val="DefaultParagraphFont"/>
    <w:uiPriority w:val="99"/>
    <w:semiHidden/>
    <w:unhideWhenUsed/>
    <w:rsid w:val="00E5570B"/>
    <w:rPr>
      <w:sz w:val="16"/>
      <w:szCs w:val="16"/>
    </w:rPr>
  </w:style>
  <w:style w:type="paragraph" w:styleId="CommentText">
    <w:name w:val="annotation text"/>
    <w:basedOn w:val="Normal"/>
    <w:link w:val="CommentTextChar"/>
    <w:uiPriority w:val="99"/>
    <w:semiHidden/>
    <w:unhideWhenUsed/>
    <w:rsid w:val="00E5570B"/>
    <w:rPr>
      <w:sz w:val="20"/>
    </w:rPr>
  </w:style>
  <w:style w:type="character" w:customStyle="1" w:styleId="CommentTextChar">
    <w:name w:val="Comment Text Char"/>
    <w:basedOn w:val="DefaultParagraphFont"/>
    <w:link w:val="CommentText"/>
    <w:uiPriority w:val="99"/>
    <w:semiHidden/>
    <w:rsid w:val="00E5570B"/>
    <w:rPr>
      <w:rFonts w:ascii="Times" w:hAnsi="Times"/>
    </w:rPr>
  </w:style>
  <w:style w:type="paragraph" w:styleId="CommentSubject">
    <w:name w:val="annotation subject"/>
    <w:basedOn w:val="CommentText"/>
    <w:next w:val="CommentText"/>
    <w:link w:val="CommentSubjectChar"/>
    <w:uiPriority w:val="99"/>
    <w:semiHidden/>
    <w:unhideWhenUsed/>
    <w:rsid w:val="00E5570B"/>
    <w:rPr>
      <w:b/>
      <w:bCs/>
    </w:rPr>
  </w:style>
  <w:style w:type="character" w:customStyle="1" w:styleId="CommentSubjectChar">
    <w:name w:val="Comment Subject Char"/>
    <w:basedOn w:val="CommentTextChar"/>
    <w:link w:val="CommentSubject"/>
    <w:uiPriority w:val="99"/>
    <w:semiHidden/>
    <w:rsid w:val="00E5570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mr-genesis.co.uk/"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yongrenjie/genes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nmr-genesis.co.uk/" TargetMode="External"/><Relationship Id="rId5" Type="http://schemas.openxmlformats.org/officeDocument/2006/relationships/numbering" Target="numbering.xml"/><Relationship Id="rId15" Type="http://schemas.openxmlformats.org/officeDocument/2006/relationships/hyperlink" Target="https://nmr-genesis.co.uk/" TargetMode="External"/><Relationship Id="rId23" Type="http://schemas.openxmlformats.org/officeDocument/2006/relationships/image" Target="media/image7.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s://nmr-genesis.co.uk/2/1/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3E70DD9CB01644826790A9CAD4F8E5" ma:contentTypeVersion="14" ma:contentTypeDescription="Create a new document." ma:contentTypeScope="" ma:versionID="5430d5bdfc16a14cb1172dea7293dd1e">
  <xsd:schema xmlns:xsd="http://www.w3.org/2001/XMLSchema" xmlns:xs="http://www.w3.org/2001/XMLSchema" xmlns:p="http://schemas.microsoft.com/office/2006/metadata/properties" xmlns:ns3="12da1371-c0bd-46af-a584-d0ca56511368" xmlns:ns4="cb9691b9-6864-4b4e-9d45-a7fab6b1f025" targetNamespace="http://schemas.microsoft.com/office/2006/metadata/properties" ma:root="true" ma:fieldsID="f859f76cf03cdd582cc0608e4e3782ee" ns3:_="" ns4:_="">
    <xsd:import namespace="12da1371-c0bd-46af-a584-d0ca56511368"/>
    <xsd:import namespace="cb9691b9-6864-4b4e-9d45-a7fab6b1f0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da1371-c0bd-46af-a584-d0ca565113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9691b9-6864-4b4e-9d45-a7fab6b1f02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9370B82-B39D-4E06-8730-290BEF4EB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da1371-c0bd-46af-a584-d0ca56511368"/>
    <ds:schemaRef ds:uri="cb9691b9-6864-4b4e-9d45-a7fab6b1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B86705-1E58-43B1-8168-31A2AC32BD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71B19CB-110B-44FD-9CEB-FB6CC1F0BD89}">
  <ds:schemaRefs>
    <ds:schemaRef ds:uri="http://schemas.openxmlformats.org/officeDocument/2006/bibliography"/>
  </ds:schemaRefs>
</ds:datastoreItem>
</file>

<file path=customXml/itemProps4.xml><?xml version="1.0" encoding="utf-8"?>
<ds:datastoreItem xmlns:ds="http://schemas.openxmlformats.org/officeDocument/2006/customXml" ds:itemID="{95ECBE66-0A1B-4471-A416-2731DA0357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8</Pages>
  <Words>5750</Words>
  <Characters>32777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38451</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Jonathan Yong</dc:creator>
  <cp:keywords/>
  <cp:lastModifiedBy>Jonathan Yong</cp:lastModifiedBy>
  <cp:revision>59</cp:revision>
  <cp:lastPrinted>2011-04-15T20:20:00Z</cp:lastPrinted>
  <dcterms:created xsi:type="dcterms:W3CDTF">2021-11-12T16:03:00Z</dcterms:created>
  <dcterms:modified xsi:type="dcterms:W3CDTF">2021-12-30T18:12:00Z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0x010100453E70DD9CB01644826790A9CAD4F8E5</vt:lpwstr>
  </property>
</Properties>
</file>